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30CAC0" w14:textId="77777777" w:rsidR="009970CD" w:rsidRPr="003C391A" w:rsidRDefault="009970CD" w:rsidP="009970CD">
      <w:pPr>
        <w:jc w:val="both"/>
        <w:rPr>
          <w:rFonts w:ascii="Arial" w:hAnsi="Arial" w:cs="Arial"/>
          <w:b/>
          <w:color w:val="000000"/>
          <w:sz w:val="22"/>
          <w:szCs w:val="22"/>
        </w:rPr>
      </w:pPr>
      <w:r w:rsidRPr="003C391A">
        <w:rPr>
          <w:rFonts w:ascii="Arial" w:hAnsi="Arial" w:cs="Arial"/>
          <w:b/>
          <w:color w:val="000000"/>
          <w:sz w:val="22"/>
          <w:szCs w:val="22"/>
        </w:rPr>
        <w:t>SPECIFIC AIMS</w:t>
      </w:r>
    </w:p>
    <w:p w14:paraId="32DF1718" w14:textId="77777777" w:rsidR="009970CD" w:rsidRDefault="009970CD" w:rsidP="009970CD">
      <w:pPr>
        <w:ind w:firstLine="720"/>
        <w:jc w:val="both"/>
        <w:rPr>
          <w:rFonts w:ascii="Arial" w:hAnsi="Arial"/>
          <w:color w:val="000000"/>
          <w:sz w:val="22"/>
          <w:szCs w:val="22"/>
        </w:rPr>
      </w:pPr>
      <w:r>
        <w:rPr>
          <w:rFonts w:ascii="Arial" w:hAnsi="Arial"/>
          <w:color w:val="000000"/>
          <w:sz w:val="22"/>
          <w:szCs w:val="22"/>
        </w:rPr>
        <w:t xml:space="preserve">Cancers have readily-defined characteristics often referred to as “hallmarks”. Nevertheless, the question of how the sequence of cancer development progresses -- from normal tissue to carcinogen-damaged tissue to precancerous lesion and finally to malignant tumors – remains unanswered. Classically, these steps are attributed to the sequential acquisition of discrete genetic events such as driver mutations. However, in humans, the clonal dynamics governing cancer development happen over years, remain largely invisible even in model systems, and have been difficult to link to specific molecular changes. This rubric fails to account for clonal dynamics in the context of tissue architecture and fails to explain the consequences of large numbers of mutations present in normal tissue. Our </w:t>
      </w:r>
      <w:r w:rsidRPr="00C82653">
        <w:rPr>
          <w:rFonts w:ascii="Arial" w:hAnsi="Arial"/>
          <w:b/>
          <w:i/>
          <w:color w:val="000000"/>
          <w:sz w:val="22"/>
          <w:szCs w:val="22"/>
          <w:u w:val="single"/>
        </w:rPr>
        <w:t>long-term goal</w:t>
      </w:r>
      <w:r w:rsidRPr="003C391A">
        <w:rPr>
          <w:rFonts w:ascii="Arial" w:hAnsi="Arial"/>
          <w:color w:val="000000"/>
          <w:sz w:val="22"/>
          <w:szCs w:val="22"/>
        </w:rPr>
        <w:t xml:space="preserve"> is </w:t>
      </w:r>
      <w:r>
        <w:rPr>
          <w:rFonts w:ascii="Arial" w:hAnsi="Arial"/>
          <w:color w:val="000000"/>
          <w:sz w:val="22"/>
          <w:szCs w:val="22"/>
        </w:rPr>
        <w:t xml:space="preserve">to apply ecological and evolutionary principles to </w:t>
      </w:r>
      <w:r w:rsidRPr="00EA1D65">
        <w:rPr>
          <w:rFonts w:ascii="Arial" w:hAnsi="Arial"/>
          <w:b/>
          <w:color w:val="000000"/>
          <w:sz w:val="22"/>
          <w:szCs w:val="22"/>
        </w:rPr>
        <w:t>cancer initiation and development</w:t>
      </w:r>
      <w:r>
        <w:rPr>
          <w:rFonts w:ascii="Arial" w:hAnsi="Arial"/>
          <w:color w:val="000000"/>
          <w:sz w:val="22"/>
          <w:szCs w:val="22"/>
        </w:rPr>
        <w:t xml:space="preserve"> in order to test whether the hallmarks of cancer are acquired in three distinct phases each with distinct </w:t>
      </w:r>
      <w:r w:rsidRPr="00EA1D65">
        <w:rPr>
          <w:rFonts w:ascii="Arial" w:hAnsi="Arial"/>
          <w:b/>
          <w:color w:val="000000"/>
          <w:sz w:val="22"/>
          <w:szCs w:val="22"/>
        </w:rPr>
        <w:t>selective pressures</w:t>
      </w:r>
      <w:r>
        <w:rPr>
          <w:rFonts w:ascii="Arial" w:hAnsi="Arial"/>
          <w:color w:val="000000"/>
          <w:sz w:val="22"/>
          <w:szCs w:val="22"/>
        </w:rPr>
        <w:t xml:space="preserve"> and manifestations of </w:t>
      </w:r>
      <w:r w:rsidRPr="00EA1D65">
        <w:rPr>
          <w:rFonts w:ascii="Arial" w:hAnsi="Arial"/>
          <w:b/>
          <w:color w:val="000000"/>
          <w:sz w:val="22"/>
          <w:szCs w:val="22"/>
        </w:rPr>
        <w:t>cell competition and cooperation</w:t>
      </w:r>
      <w:r>
        <w:rPr>
          <w:rFonts w:ascii="Arial" w:hAnsi="Arial"/>
          <w:color w:val="000000"/>
          <w:sz w:val="22"/>
          <w:szCs w:val="22"/>
        </w:rPr>
        <w:t xml:space="preserve">. </w:t>
      </w:r>
    </w:p>
    <w:p w14:paraId="3385CA69" w14:textId="77777777" w:rsidR="009970CD" w:rsidRDefault="009970CD" w:rsidP="009970CD">
      <w:pPr>
        <w:ind w:firstLine="720"/>
        <w:jc w:val="both"/>
        <w:rPr>
          <w:rFonts w:ascii="Arial" w:hAnsi="Arial"/>
          <w:b/>
          <w:color w:val="000000"/>
          <w:sz w:val="22"/>
          <w:szCs w:val="22"/>
        </w:rPr>
      </w:pPr>
      <w:r>
        <w:rPr>
          <w:rFonts w:ascii="Arial" w:hAnsi="Arial"/>
          <w:color w:val="000000"/>
          <w:sz w:val="22"/>
          <w:szCs w:val="22"/>
        </w:rPr>
        <w:t xml:space="preserve">Nowhere is this more accessible to investigation than in skin. For skin carcinomas, the most important </w:t>
      </w:r>
      <w:r w:rsidRPr="006E7DFE">
        <w:rPr>
          <w:rFonts w:ascii="Arial" w:hAnsi="Arial"/>
          <w:color w:val="000000"/>
          <w:sz w:val="22"/>
          <w:szCs w:val="22"/>
        </w:rPr>
        <w:t xml:space="preserve">carcinogen is ultraviolet radiation.  </w:t>
      </w:r>
      <w:r w:rsidRPr="006E7DFE">
        <w:rPr>
          <w:rFonts w:ascii="Arial" w:hAnsi="Arial" w:cs="Arial"/>
          <w:color w:val="000000"/>
          <w:sz w:val="22"/>
          <w:szCs w:val="22"/>
        </w:rPr>
        <w:t>Cutaneous squamous cell carcinoma</w:t>
      </w:r>
      <w:r w:rsidRPr="006E7DFE">
        <w:rPr>
          <w:rFonts w:ascii="Arial" w:hAnsi="Arial" w:cs="Arial"/>
          <w:sz w:val="22"/>
          <w:szCs w:val="22"/>
        </w:rPr>
        <w:t xml:space="preserve"> (cuSCC) </w:t>
      </w:r>
      <w:r w:rsidRPr="008378C9">
        <w:rPr>
          <w:rFonts w:ascii="Arial" w:hAnsi="Arial" w:cs="Arial"/>
          <w:sz w:val="22"/>
          <w:szCs w:val="22"/>
        </w:rPr>
        <w:t xml:space="preserve">has the most </w:t>
      </w:r>
      <w:r>
        <w:rPr>
          <w:rFonts w:ascii="Arial" w:hAnsi="Arial" w:cs="Arial"/>
          <w:sz w:val="22"/>
          <w:szCs w:val="22"/>
        </w:rPr>
        <w:t>tractable</w:t>
      </w:r>
      <w:r w:rsidRPr="008378C9">
        <w:rPr>
          <w:rFonts w:ascii="Arial" w:hAnsi="Arial" w:cs="Arial"/>
          <w:sz w:val="22"/>
          <w:szCs w:val="22"/>
        </w:rPr>
        <w:t xml:space="preserve"> and clinically well-characterized progression sequence of any human cancer</w:t>
      </w:r>
      <w:r w:rsidRPr="006E7DFE">
        <w:rPr>
          <w:rFonts w:ascii="Arial" w:hAnsi="Arial" w:cs="Arial"/>
          <w:sz w:val="22"/>
          <w:szCs w:val="22"/>
        </w:rPr>
        <w:t>, from normal tissue, to a distinct precancerous lesion (the actinic keratosis), to invasive carcinoma.</w:t>
      </w:r>
      <w:r w:rsidRPr="003C391A">
        <w:rPr>
          <w:rFonts w:ascii="Arial" w:hAnsi="Arial" w:cs="Arial"/>
          <w:sz w:val="22"/>
          <w:szCs w:val="22"/>
        </w:rPr>
        <w:t xml:space="preserve"> </w:t>
      </w:r>
      <w:r>
        <w:rPr>
          <w:rFonts w:ascii="Arial" w:hAnsi="Arial" w:cs="Arial"/>
          <w:i/>
          <w:color w:val="000000"/>
          <w:sz w:val="22"/>
          <w:szCs w:val="22"/>
        </w:rPr>
        <w:t>Therefore, it</w:t>
      </w:r>
      <w:r w:rsidRPr="00EA1D65">
        <w:rPr>
          <w:rFonts w:ascii="Arial" w:hAnsi="Arial" w:cs="Arial"/>
          <w:i/>
          <w:color w:val="000000"/>
          <w:sz w:val="22"/>
          <w:szCs w:val="22"/>
        </w:rPr>
        <w:t xml:space="preserve"> </w:t>
      </w:r>
      <w:r w:rsidRPr="003C391A">
        <w:rPr>
          <w:rFonts w:ascii="Arial" w:hAnsi="Arial" w:cs="Arial"/>
          <w:i/>
          <w:sz w:val="22"/>
          <w:szCs w:val="22"/>
        </w:rPr>
        <w:t xml:space="preserve">is ideal for establishing an eco-evolutionary paradigm of cancer initiation and </w:t>
      </w:r>
      <w:r>
        <w:rPr>
          <w:rFonts w:ascii="Arial" w:hAnsi="Arial" w:cs="Arial"/>
          <w:i/>
          <w:sz w:val="22"/>
          <w:szCs w:val="22"/>
        </w:rPr>
        <w:t>development</w:t>
      </w:r>
      <w:r w:rsidRPr="003C391A">
        <w:rPr>
          <w:rFonts w:ascii="Arial" w:hAnsi="Arial" w:cs="Arial"/>
          <w:i/>
          <w:sz w:val="22"/>
          <w:szCs w:val="22"/>
        </w:rPr>
        <w:t xml:space="preserve"> with respect to modelling clonal dynamics, genetic composition and </w:t>
      </w:r>
      <w:r>
        <w:rPr>
          <w:rFonts w:ascii="Arial" w:hAnsi="Arial" w:cs="Arial"/>
          <w:i/>
          <w:sz w:val="22"/>
          <w:szCs w:val="22"/>
        </w:rPr>
        <w:t xml:space="preserve">the dynamics of </w:t>
      </w:r>
      <w:r w:rsidRPr="003C391A">
        <w:rPr>
          <w:rFonts w:ascii="Arial" w:hAnsi="Arial" w:cs="Arial"/>
          <w:i/>
          <w:sz w:val="22"/>
          <w:szCs w:val="22"/>
        </w:rPr>
        <w:t>molecular traits.</w:t>
      </w:r>
      <w:r w:rsidRPr="003C391A">
        <w:rPr>
          <w:rFonts w:ascii="Arial" w:hAnsi="Arial" w:cs="Arial"/>
          <w:sz w:val="22"/>
          <w:szCs w:val="22"/>
        </w:rPr>
        <w:t xml:space="preserve"> </w:t>
      </w:r>
    </w:p>
    <w:p w14:paraId="2EB2FE0E" w14:textId="245C150E" w:rsidR="009970CD" w:rsidRDefault="009970CD" w:rsidP="009970CD">
      <w:pPr>
        <w:jc w:val="both"/>
        <w:rPr>
          <w:rFonts w:ascii="Arial" w:hAnsi="Arial"/>
          <w:color w:val="000000"/>
          <w:sz w:val="22"/>
          <w:szCs w:val="22"/>
        </w:rPr>
      </w:pPr>
      <w:r>
        <w:rPr>
          <w:rFonts w:ascii="Arial" w:hAnsi="Arial"/>
          <w:b/>
          <w:color w:val="000000"/>
          <w:sz w:val="22"/>
          <w:szCs w:val="22"/>
        </w:rPr>
        <w:tab/>
      </w:r>
      <w:r w:rsidRPr="003C391A">
        <w:rPr>
          <w:rFonts w:ascii="Arial" w:hAnsi="Arial" w:cs="Arial"/>
          <w:color w:val="000000"/>
          <w:sz w:val="22"/>
          <w:szCs w:val="22"/>
        </w:rPr>
        <w:t xml:space="preserve">Our </w:t>
      </w:r>
      <w:r w:rsidRPr="003C391A">
        <w:rPr>
          <w:rFonts w:ascii="Arial" w:hAnsi="Arial" w:cs="Arial"/>
          <w:b/>
          <w:color w:val="000000"/>
          <w:sz w:val="22"/>
          <w:szCs w:val="22"/>
          <w:u w:val="single"/>
        </w:rPr>
        <w:t>central hypothesis</w:t>
      </w:r>
      <w:r w:rsidRPr="003C391A">
        <w:rPr>
          <w:rFonts w:ascii="Arial" w:hAnsi="Arial" w:cs="Arial"/>
          <w:color w:val="000000"/>
          <w:sz w:val="22"/>
          <w:szCs w:val="22"/>
        </w:rPr>
        <w:t xml:space="preserve"> is that cancer </w:t>
      </w:r>
      <w:r>
        <w:rPr>
          <w:rFonts w:ascii="Arial" w:hAnsi="Arial" w:cs="Arial"/>
          <w:color w:val="000000"/>
          <w:sz w:val="22"/>
          <w:szCs w:val="22"/>
        </w:rPr>
        <w:t xml:space="preserve">initiation and development occurs in three phases, each with </w:t>
      </w:r>
      <w:r w:rsidR="005032BB">
        <w:rPr>
          <w:rFonts w:ascii="Arial" w:hAnsi="Arial" w:cs="Arial"/>
          <w:color w:val="000000"/>
          <w:sz w:val="22"/>
          <w:szCs w:val="22"/>
        </w:rPr>
        <w:t xml:space="preserve">distinctive </w:t>
      </w:r>
      <w:r>
        <w:rPr>
          <w:rFonts w:ascii="Arial" w:hAnsi="Arial" w:cs="Arial"/>
          <w:color w:val="000000"/>
          <w:sz w:val="22"/>
          <w:szCs w:val="22"/>
        </w:rPr>
        <w:t xml:space="preserve">clonal dynamics. In the first phase, </w:t>
      </w:r>
      <w:r w:rsidRPr="00DF15C7">
        <w:rPr>
          <w:rFonts w:ascii="Arial" w:hAnsi="Arial" w:cs="Arial"/>
          <w:color w:val="000000"/>
          <w:sz w:val="22"/>
          <w:szCs w:val="22"/>
          <w:u w:val="single"/>
        </w:rPr>
        <w:t>tissue disruption</w:t>
      </w:r>
      <w:r>
        <w:rPr>
          <w:rFonts w:ascii="Arial" w:hAnsi="Arial" w:cs="Arial"/>
          <w:color w:val="000000"/>
          <w:sz w:val="22"/>
          <w:szCs w:val="22"/>
        </w:rPr>
        <w:t xml:space="preserve"> from UV exposure provides a permissive environment where </w:t>
      </w:r>
      <w:r w:rsidRPr="00FF105B">
        <w:rPr>
          <w:rFonts w:ascii="Arial" w:hAnsi="Arial" w:cs="Arial"/>
          <w:color w:val="000000"/>
          <w:sz w:val="22"/>
          <w:szCs w:val="22"/>
          <w:u w:val="single"/>
        </w:rPr>
        <w:t>extrinsically-driven mechanisms</w:t>
      </w:r>
      <w:r>
        <w:rPr>
          <w:rFonts w:ascii="Arial" w:hAnsi="Arial" w:cs="Arial"/>
          <w:color w:val="000000"/>
          <w:sz w:val="22"/>
          <w:szCs w:val="22"/>
        </w:rPr>
        <w:t xml:space="preserve"> allow for some clones to </w:t>
      </w:r>
      <w:r w:rsidR="005032BB">
        <w:rPr>
          <w:rFonts w:ascii="Arial" w:hAnsi="Arial" w:cs="Arial"/>
          <w:color w:val="000000"/>
          <w:sz w:val="22"/>
          <w:szCs w:val="22"/>
        </w:rPr>
        <w:t>have</w:t>
      </w:r>
      <w:r>
        <w:rPr>
          <w:rFonts w:ascii="Arial" w:hAnsi="Arial" w:cs="Arial"/>
          <w:color w:val="000000"/>
          <w:sz w:val="22"/>
          <w:szCs w:val="22"/>
        </w:rPr>
        <w:t xml:space="preserve"> unusually long runs of cell division and turnover. This </w:t>
      </w:r>
      <w:r w:rsidR="005032BB">
        <w:rPr>
          <w:rFonts w:ascii="Arial" w:hAnsi="Arial" w:cs="Arial"/>
          <w:color w:val="000000"/>
          <w:sz w:val="22"/>
          <w:szCs w:val="22"/>
        </w:rPr>
        <w:t xml:space="preserve">will </w:t>
      </w:r>
      <w:r>
        <w:rPr>
          <w:rFonts w:ascii="Arial" w:hAnsi="Arial" w:cs="Arial"/>
          <w:color w:val="000000"/>
          <w:sz w:val="22"/>
          <w:szCs w:val="22"/>
        </w:rPr>
        <w:t xml:space="preserve">increase the variance among clone sizes with larger clones accumulating greater heritable variation. The second phase sees the </w:t>
      </w:r>
      <w:r w:rsidRPr="00DF15C7">
        <w:rPr>
          <w:rFonts w:ascii="Arial" w:hAnsi="Arial" w:cs="Arial"/>
          <w:color w:val="000000"/>
          <w:sz w:val="22"/>
          <w:szCs w:val="22"/>
          <w:u w:val="single"/>
        </w:rPr>
        <w:t>emergence of intrinsic mechanisms</w:t>
      </w:r>
      <w:r>
        <w:rPr>
          <w:rFonts w:ascii="Arial" w:hAnsi="Arial" w:cs="Arial"/>
          <w:color w:val="000000"/>
          <w:sz w:val="22"/>
          <w:szCs w:val="22"/>
        </w:rPr>
        <w:t xml:space="preserve"> where mutations that confer a competitive advantage allow for clonal selection with directed expansion of some clones at the expense of others.  In the third phase, one or several clones escape local tissue control, acquire a distinct fitness function, and form tumors. Within the emerging tumor microenvironments, </w:t>
      </w:r>
      <w:r w:rsidRPr="00DF15C7">
        <w:rPr>
          <w:rFonts w:ascii="Arial" w:hAnsi="Arial" w:cs="Arial"/>
          <w:color w:val="000000"/>
          <w:sz w:val="22"/>
          <w:szCs w:val="22"/>
          <w:u w:val="single"/>
        </w:rPr>
        <w:t>selection pressures will promote ecological and molecular diversification of the malignant clade</w:t>
      </w:r>
      <w:r w:rsidR="005032BB">
        <w:rPr>
          <w:rFonts w:ascii="Arial" w:hAnsi="Arial" w:cs="Arial"/>
          <w:color w:val="000000"/>
          <w:sz w:val="22"/>
          <w:szCs w:val="22"/>
          <w:u w:val="single"/>
        </w:rPr>
        <w:t>(s)</w:t>
      </w:r>
      <w:r>
        <w:rPr>
          <w:rFonts w:ascii="Arial" w:hAnsi="Arial" w:cs="Arial"/>
          <w:color w:val="000000"/>
          <w:sz w:val="22"/>
          <w:szCs w:val="22"/>
        </w:rPr>
        <w:t xml:space="preserve">. </w:t>
      </w:r>
      <w:r>
        <w:rPr>
          <w:rFonts w:ascii="Arial" w:hAnsi="Arial"/>
          <w:color w:val="000000"/>
          <w:sz w:val="22"/>
          <w:szCs w:val="22"/>
        </w:rPr>
        <w:t xml:space="preserve">Our approach uses novel combinations of serial </w:t>
      </w:r>
      <w:r w:rsidRPr="00625B3D">
        <w:rPr>
          <w:rFonts w:ascii="Arial" w:hAnsi="Arial"/>
          <w:i/>
          <w:color w:val="000000"/>
          <w:sz w:val="22"/>
          <w:szCs w:val="22"/>
        </w:rPr>
        <w:t>in-vivo</w:t>
      </w:r>
      <w:r>
        <w:rPr>
          <w:rFonts w:ascii="Arial" w:hAnsi="Arial"/>
          <w:color w:val="000000"/>
          <w:sz w:val="22"/>
          <w:szCs w:val="22"/>
        </w:rPr>
        <w:t xml:space="preserve"> quantitative imaging, mathematical modeling, and deep single-cell molecular interrogation to discern the ecological and molecular drivers of clonal dynamics, cell-to-cell competition and cooperation, and clonal evolution, </w:t>
      </w:r>
      <w:r>
        <w:rPr>
          <w:rFonts w:ascii="Arial" w:hAnsi="Arial" w:cs="Arial"/>
          <w:color w:val="000000"/>
          <w:sz w:val="22"/>
          <w:szCs w:val="22"/>
        </w:rPr>
        <w:t xml:space="preserve">producing a fundamentally unprecedented view of cancer initiation in the following three Aims. </w:t>
      </w:r>
      <w:r>
        <w:rPr>
          <w:rFonts w:ascii="Arial" w:hAnsi="Arial"/>
          <w:color w:val="000000"/>
          <w:sz w:val="22"/>
          <w:szCs w:val="22"/>
        </w:rPr>
        <w:t xml:space="preserve"> </w:t>
      </w:r>
    </w:p>
    <w:p w14:paraId="23C925BF" w14:textId="77777777" w:rsidR="009970CD" w:rsidRDefault="009970CD" w:rsidP="009970CD">
      <w:pPr>
        <w:jc w:val="both"/>
        <w:rPr>
          <w:rFonts w:ascii="Arial" w:hAnsi="Arial"/>
          <w:sz w:val="22"/>
          <w:szCs w:val="22"/>
        </w:rPr>
      </w:pPr>
    </w:p>
    <w:p w14:paraId="76B9CEE0" w14:textId="77777777" w:rsidR="009970CD" w:rsidRPr="00653A3E" w:rsidRDefault="009970CD" w:rsidP="009970CD">
      <w:pPr>
        <w:jc w:val="both"/>
        <w:rPr>
          <w:rFonts w:ascii="Arial" w:hAnsi="Arial"/>
          <w:b/>
          <w:sz w:val="22"/>
          <w:szCs w:val="22"/>
        </w:rPr>
      </w:pPr>
      <w:r w:rsidRPr="00653A3E">
        <w:rPr>
          <w:rFonts w:ascii="Arial" w:hAnsi="Arial"/>
          <w:b/>
          <w:sz w:val="22"/>
          <w:szCs w:val="22"/>
        </w:rPr>
        <w:tab/>
        <w:t xml:space="preserve">Aim 1:  Characterize </w:t>
      </w:r>
      <w:r>
        <w:rPr>
          <w:rFonts w:ascii="Arial" w:hAnsi="Arial"/>
          <w:b/>
          <w:sz w:val="22"/>
          <w:szCs w:val="22"/>
        </w:rPr>
        <w:t xml:space="preserve">the effects of UV-mediated </w:t>
      </w:r>
      <w:r w:rsidRPr="00653A3E">
        <w:rPr>
          <w:rFonts w:ascii="Arial" w:hAnsi="Arial"/>
          <w:b/>
          <w:sz w:val="22"/>
          <w:szCs w:val="22"/>
        </w:rPr>
        <w:t>tissue disruption</w:t>
      </w:r>
      <w:r>
        <w:rPr>
          <w:rFonts w:ascii="Arial" w:hAnsi="Arial"/>
          <w:b/>
          <w:sz w:val="22"/>
          <w:szCs w:val="22"/>
        </w:rPr>
        <w:t xml:space="preserve"> on clonal dynamics</w:t>
      </w:r>
    </w:p>
    <w:p w14:paraId="514253F2" w14:textId="7BA0865C" w:rsidR="009970CD" w:rsidRDefault="009970CD" w:rsidP="009970CD">
      <w:pPr>
        <w:jc w:val="both"/>
        <w:rPr>
          <w:rFonts w:ascii="Arial" w:hAnsi="Arial" w:cs="Arial"/>
          <w:color w:val="000000"/>
          <w:sz w:val="22"/>
          <w:szCs w:val="22"/>
        </w:rPr>
      </w:pPr>
      <w:r w:rsidRPr="003C391A">
        <w:rPr>
          <w:rFonts w:ascii="Arial" w:hAnsi="Arial" w:cs="Arial"/>
          <w:color w:val="000000"/>
          <w:sz w:val="22"/>
          <w:szCs w:val="22"/>
        </w:rPr>
        <w:t xml:space="preserve">We hypothesize that </w:t>
      </w:r>
      <w:r>
        <w:rPr>
          <w:rFonts w:ascii="Arial" w:hAnsi="Arial" w:cs="Arial"/>
          <w:color w:val="000000"/>
          <w:sz w:val="22"/>
          <w:szCs w:val="22"/>
        </w:rPr>
        <w:t>chronic UV exposure (phase 1) will increase the coefficient of variation in clone sizes, and increase</w:t>
      </w:r>
      <w:r w:rsidR="00142306">
        <w:rPr>
          <w:rFonts w:ascii="Arial" w:hAnsi="Arial" w:cs="Arial"/>
          <w:color w:val="000000"/>
          <w:sz w:val="22"/>
          <w:szCs w:val="22"/>
        </w:rPr>
        <w:t xml:space="preserve"> </w:t>
      </w:r>
      <w:r>
        <w:rPr>
          <w:rFonts w:ascii="Arial" w:hAnsi="Arial" w:cs="Arial"/>
          <w:color w:val="000000"/>
          <w:sz w:val="22"/>
          <w:szCs w:val="22"/>
        </w:rPr>
        <w:t>genetic variability principally between cl</w:t>
      </w:r>
      <w:r w:rsidR="00142306">
        <w:rPr>
          <w:rFonts w:ascii="Arial" w:hAnsi="Arial" w:cs="Arial"/>
          <w:color w:val="000000"/>
          <w:sz w:val="22"/>
          <w:szCs w:val="22"/>
        </w:rPr>
        <w:t>ades</w:t>
      </w:r>
      <w:r>
        <w:rPr>
          <w:rFonts w:ascii="Arial" w:hAnsi="Arial" w:cs="Arial"/>
          <w:color w:val="000000"/>
          <w:sz w:val="22"/>
          <w:szCs w:val="22"/>
        </w:rPr>
        <w:t xml:space="preserve"> rather than within cl</w:t>
      </w:r>
      <w:r w:rsidR="00142306">
        <w:rPr>
          <w:rFonts w:ascii="Arial" w:hAnsi="Arial" w:cs="Arial"/>
          <w:color w:val="000000"/>
          <w:sz w:val="22"/>
          <w:szCs w:val="22"/>
        </w:rPr>
        <w:t>ades</w:t>
      </w:r>
      <w:r w:rsidR="00A022A0">
        <w:rPr>
          <w:rFonts w:ascii="Arial" w:hAnsi="Arial" w:cs="Arial"/>
          <w:color w:val="000000"/>
          <w:sz w:val="22"/>
          <w:szCs w:val="22"/>
        </w:rPr>
        <w:t xml:space="preserve"> as assessed by transcriptional </w:t>
      </w:r>
      <w:r w:rsidR="00B04E4A">
        <w:rPr>
          <w:rFonts w:ascii="Arial" w:hAnsi="Arial" w:cs="Arial"/>
          <w:color w:val="000000"/>
          <w:sz w:val="22"/>
          <w:szCs w:val="22"/>
        </w:rPr>
        <w:t>or mutational heterogen</w:t>
      </w:r>
      <w:r w:rsidR="00142306">
        <w:rPr>
          <w:rFonts w:ascii="Arial" w:hAnsi="Arial" w:cs="Arial"/>
          <w:color w:val="000000"/>
          <w:sz w:val="22"/>
          <w:szCs w:val="22"/>
        </w:rPr>
        <w:t>e</w:t>
      </w:r>
      <w:r w:rsidR="00B04E4A">
        <w:rPr>
          <w:rFonts w:ascii="Arial" w:hAnsi="Arial" w:cs="Arial"/>
          <w:color w:val="000000"/>
          <w:sz w:val="22"/>
          <w:szCs w:val="22"/>
        </w:rPr>
        <w:t>ity</w:t>
      </w:r>
      <w:r>
        <w:rPr>
          <w:rFonts w:ascii="Arial" w:hAnsi="Arial" w:cs="Arial"/>
          <w:color w:val="000000"/>
          <w:sz w:val="22"/>
          <w:szCs w:val="22"/>
        </w:rPr>
        <w:t xml:space="preserve">. </w:t>
      </w:r>
      <w:r w:rsidR="002F0E0A">
        <w:rPr>
          <w:rFonts w:ascii="Arial" w:hAnsi="Arial" w:cs="Arial"/>
          <w:color w:val="000000"/>
          <w:sz w:val="22"/>
          <w:szCs w:val="22"/>
        </w:rPr>
        <w:t xml:space="preserve">To </w:t>
      </w:r>
      <w:r w:rsidR="00142306">
        <w:rPr>
          <w:rFonts w:ascii="Arial" w:hAnsi="Arial" w:cs="Arial"/>
          <w:color w:val="000000"/>
          <w:sz w:val="22"/>
          <w:szCs w:val="22"/>
        </w:rPr>
        <w:t xml:space="preserve">maintain tissue </w:t>
      </w:r>
      <w:r w:rsidR="002F0E0A">
        <w:rPr>
          <w:rFonts w:ascii="Arial" w:hAnsi="Arial" w:cs="Arial"/>
          <w:color w:val="000000"/>
          <w:sz w:val="22"/>
          <w:szCs w:val="22"/>
        </w:rPr>
        <w:t>integrity</w:t>
      </w:r>
      <w:r w:rsidR="00142306">
        <w:rPr>
          <w:rFonts w:ascii="Arial" w:hAnsi="Arial" w:cs="Arial"/>
          <w:color w:val="000000"/>
          <w:sz w:val="22"/>
          <w:szCs w:val="22"/>
        </w:rPr>
        <w:t xml:space="preserve"> under stress, cooperative dynamics between epithelial clades will necessitate some </w:t>
      </w:r>
      <w:r>
        <w:rPr>
          <w:rFonts w:ascii="Arial" w:hAnsi="Arial" w:cs="Arial"/>
          <w:color w:val="000000"/>
          <w:sz w:val="22"/>
          <w:szCs w:val="22"/>
        </w:rPr>
        <w:t>cl</w:t>
      </w:r>
      <w:r w:rsidR="00142306">
        <w:rPr>
          <w:rFonts w:ascii="Arial" w:hAnsi="Arial" w:cs="Arial"/>
          <w:color w:val="000000"/>
          <w:sz w:val="22"/>
          <w:szCs w:val="22"/>
        </w:rPr>
        <w:t>ades</w:t>
      </w:r>
      <w:r>
        <w:rPr>
          <w:rFonts w:ascii="Arial" w:hAnsi="Arial" w:cs="Arial"/>
          <w:color w:val="000000"/>
          <w:sz w:val="22"/>
          <w:szCs w:val="22"/>
        </w:rPr>
        <w:t xml:space="preserve"> </w:t>
      </w:r>
      <w:r w:rsidR="00142306">
        <w:rPr>
          <w:rFonts w:ascii="Arial" w:hAnsi="Arial" w:cs="Arial"/>
          <w:color w:val="000000"/>
          <w:sz w:val="22"/>
          <w:szCs w:val="22"/>
        </w:rPr>
        <w:t>p</w:t>
      </w:r>
      <w:r>
        <w:rPr>
          <w:rFonts w:ascii="Arial" w:hAnsi="Arial" w:cs="Arial"/>
          <w:color w:val="000000"/>
          <w:sz w:val="22"/>
          <w:szCs w:val="22"/>
        </w:rPr>
        <w:t>roliferat</w:t>
      </w:r>
      <w:r w:rsidR="00142306">
        <w:rPr>
          <w:rFonts w:ascii="Arial" w:hAnsi="Arial" w:cs="Arial"/>
          <w:color w:val="000000"/>
          <w:sz w:val="22"/>
          <w:szCs w:val="22"/>
        </w:rPr>
        <w:t>ing</w:t>
      </w:r>
      <w:r>
        <w:rPr>
          <w:rFonts w:ascii="Arial" w:hAnsi="Arial" w:cs="Arial"/>
          <w:color w:val="000000"/>
          <w:sz w:val="22"/>
          <w:szCs w:val="22"/>
        </w:rPr>
        <w:t xml:space="preserve"> for more cell divisions than under normal conditions. </w:t>
      </w:r>
    </w:p>
    <w:p w14:paraId="789B4C65" w14:textId="77777777" w:rsidR="009970CD" w:rsidRPr="00C82653" w:rsidRDefault="009970CD" w:rsidP="009970CD">
      <w:pPr>
        <w:jc w:val="both"/>
        <w:rPr>
          <w:rFonts w:ascii="Arial" w:hAnsi="Arial"/>
          <w:sz w:val="22"/>
          <w:szCs w:val="22"/>
        </w:rPr>
      </w:pPr>
    </w:p>
    <w:p w14:paraId="78CEA497" w14:textId="77777777" w:rsidR="009970CD" w:rsidRDefault="009970CD" w:rsidP="009970CD">
      <w:pPr>
        <w:ind w:firstLine="720"/>
        <w:jc w:val="both"/>
        <w:rPr>
          <w:rFonts w:ascii="Arial" w:hAnsi="Arial" w:cs="Arial"/>
          <w:b/>
          <w:color w:val="000000"/>
          <w:sz w:val="22"/>
          <w:szCs w:val="22"/>
        </w:rPr>
      </w:pPr>
      <w:r w:rsidRPr="003C391A">
        <w:rPr>
          <w:rFonts w:ascii="Arial" w:hAnsi="Arial" w:cs="Arial"/>
          <w:b/>
          <w:color w:val="000000"/>
          <w:sz w:val="22"/>
          <w:szCs w:val="22"/>
        </w:rPr>
        <w:t xml:space="preserve">Aim </w:t>
      </w:r>
      <w:r>
        <w:rPr>
          <w:rFonts w:ascii="Arial" w:hAnsi="Arial" w:cs="Arial"/>
          <w:b/>
          <w:color w:val="000000"/>
          <w:sz w:val="22"/>
          <w:szCs w:val="22"/>
        </w:rPr>
        <w:t>2</w:t>
      </w:r>
      <w:r w:rsidRPr="003C391A">
        <w:rPr>
          <w:rFonts w:ascii="Arial" w:hAnsi="Arial" w:cs="Arial"/>
          <w:b/>
          <w:color w:val="000000"/>
          <w:sz w:val="22"/>
          <w:szCs w:val="22"/>
        </w:rPr>
        <w:t xml:space="preserve">:  </w:t>
      </w:r>
      <w:r>
        <w:rPr>
          <w:rFonts w:ascii="Arial" w:hAnsi="Arial" w:cs="Arial"/>
          <w:b/>
          <w:color w:val="000000"/>
          <w:sz w:val="22"/>
          <w:szCs w:val="22"/>
        </w:rPr>
        <w:t>Characterize the clonal dynamics of cancer initiation</w:t>
      </w:r>
    </w:p>
    <w:p w14:paraId="2A8D3642" w14:textId="590CBF2D" w:rsidR="009970CD" w:rsidRDefault="009970CD" w:rsidP="009970CD">
      <w:pPr>
        <w:jc w:val="both"/>
        <w:rPr>
          <w:rFonts w:ascii="Arial" w:hAnsi="Arial" w:cs="Arial"/>
          <w:color w:val="000000"/>
          <w:sz w:val="22"/>
          <w:szCs w:val="22"/>
        </w:rPr>
      </w:pPr>
      <w:r>
        <w:rPr>
          <w:rFonts w:ascii="Arial" w:hAnsi="Arial" w:cs="Arial"/>
          <w:color w:val="000000"/>
          <w:sz w:val="22"/>
          <w:szCs w:val="22"/>
        </w:rPr>
        <w:t xml:space="preserve">We hypothesize that as UV-exposure continues and is eventually stopped (phase 2), clonal dynamics will shift from extrinsically-mediated damage to intrinsic </w:t>
      </w:r>
      <w:r w:rsidR="00551213">
        <w:rPr>
          <w:rFonts w:ascii="Arial" w:hAnsi="Arial" w:cs="Arial"/>
          <w:color w:val="000000"/>
          <w:sz w:val="22"/>
          <w:szCs w:val="22"/>
        </w:rPr>
        <w:t xml:space="preserve">inter-clade </w:t>
      </w:r>
      <w:r>
        <w:rPr>
          <w:rFonts w:ascii="Arial" w:hAnsi="Arial" w:cs="Arial"/>
          <w:color w:val="000000"/>
          <w:sz w:val="22"/>
          <w:szCs w:val="22"/>
        </w:rPr>
        <w:t>competition and selection where larger cl</w:t>
      </w:r>
      <w:r w:rsidR="00551213">
        <w:rPr>
          <w:rFonts w:ascii="Arial" w:hAnsi="Arial" w:cs="Arial"/>
          <w:color w:val="000000"/>
          <w:sz w:val="22"/>
          <w:szCs w:val="22"/>
        </w:rPr>
        <w:t>ades</w:t>
      </w:r>
      <w:r>
        <w:rPr>
          <w:rFonts w:ascii="Arial" w:hAnsi="Arial" w:cs="Arial"/>
          <w:color w:val="000000"/>
          <w:sz w:val="22"/>
          <w:szCs w:val="22"/>
        </w:rPr>
        <w:t xml:space="preserve">  manifest increased molecular and genetic variability, prior to the emergence of lesions. </w:t>
      </w:r>
      <w:r w:rsidR="00551213">
        <w:rPr>
          <w:rFonts w:ascii="Arial" w:hAnsi="Arial" w:cs="Arial"/>
          <w:color w:val="000000"/>
          <w:sz w:val="22"/>
          <w:szCs w:val="22"/>
        </w:rPr>
        <w:t>W</w:t>
      </w:r>
      <w:r>
        <w:rPr>
          <w:rFonts w:ascii="Arial" w:hAnsi="Arial" w:cs="Arial"/>
          <w:color w:val="000000"/>
          <w:sz w:val="22"/>
          <w:szCs w:val="22"/>
        </w:rPr>
        <w:t xml:space="preserve">e posit that suitably expanded clones can now be </w:t>
      </w:r>
      <w:r w:rsidR="00551213">
        <w:rPr>
          <w:rFonts w:ascii="Arial" w:hAnsi="Arial" w:cs="Arial"/>
          <w:color w:val="000000"/>
          <w:sz w:val="22"/>
          <w:szCs w:val="22"/>
        </w:rPr>
        <w:t xml:space="preserve">under selection </w:t>
      </w:r>
      <w:r>
        <w:rPr>
          <w:rFonts w:ascii="Arial" w:hAnsi="Arial" w:cs="Arial"/>
          <w:color w:val="000000"/>
          <w:sz w:val="22"/>
          <w:szCs w:val="22"/>
        </w:rPr>
        <w:t xml:space="preserve">for the presence of genomic drivers </w:t>
      </w:r>
      <w:r w:rsidR="00551213">
        <w:rPr>
          <w:rFonts w:ascii="Arial" w:hAnsi="Arial" w:cs="Arial"/>
          <w:color w:val="000000"/>
          <w:sz w:val="22"/>
          <w:szCs w:val="22"/>
        </w:rPr>
        <w:t xml:space="preserve">and </w:t>
      </w:r>
      <w:r>
        <w:rPr>
          <w:rFonts w:ascii="Arial" w:hAnsi="Arial" w:cs="Arial"/>
          <w:color w:val="000000"/>
          <w:sz w:val="22"/>
          <w:szCs w:val="22"/>
        </w:rPr>
        <w:t>pathogenic mutations.</w:t>
      </w:r>
    </w:p>
    <w:p w14:paraId="06675021" w14:textId="77777777" w:rsidR="009970CD" w:rsidRPr="003C391A" w:rsidRDefault="009970CD" w:rsidP="009970CD">
      <w:pPr>
        <w:jc w:val="both"/>
        <w:rPr>
          <w:rFonts w:ascii="Arial" w:hAnsi="Arial" w:cs="Arial"/>
          <w:color w:val="000000"/>
          <w:sz w:val="22"/>
          <w:szCs w:val="22"/>
        </w:rPr>
      </w:pPr>
    </w:p>
    <w:p w14:paraId="4479C6C6" w14:textId="77777777" w:rsidR="009970CD" w:rsidRDefault="009970CD" w:rsidP="009970CD">
      <w:pPr>
        <w:ind w:firstLine="720"/>
        <w:jc w:val="both"/>
        <w:rPr>
          <w:rFonts w:ascii="Arial" w:hAnsi="Arial" w:cs="Arial"/>
          <w:b/>
          <w:color w:val="000000"/>
          <w:sz w:val="22"/>
          <w:szCs w:val="22"/>
        </w:rPr>
      </w:pPr>
      <w:r w:rsidRPr="003C391A">
        <w:rPr>
          <w:rFonts w:ascii="Arial" w:hAnsi="Arial" w:cs="Arial"/>
          <w:b/>
          <w:color w:val="000000"/>
          <w:sz w:val="22"/>
          <w:szCs w:val="22"/>
        </w:rPr>
        <w:t xml:space="preserve">Aim </w:t>
      </w:r>
      <w:r>
        <w:rPr>
          <w:rFonts w:ascii="Arial" w:hAnsi="Arial" w:cs="Arial"/>
          <w:b/>
          <w:color w:val="000000"/>
          <w:sz w:val="22"/>
          <w:szCs w:val="22"/>
        </w:rPr>
        <w:t>3</w:t>
      </w:r>
      <w:r w:rsidRPr="003C391A">
        <w:rPr>
          <w:rFonts w:ascii="Arial" w:hAnsi="Arial" w:cs="Arial"/>
          <w:b/>
          <w:color w:val="000000"/>
          <w:sz w:val="22"/>
          <w:szCs w:val="22"/>
        </w:rPr>
        <w:t>:</w:t>
      </w:r>
      <w:r>
        <w:rPr>
          <w:rFonts w:ascii="Arial" w:hAnsi="Arial" w:cs="Arial"/>
          <w:b/>
          <w:color w:val="000000"/>
          <w:sz w:val="22"/>
          <w:szCs w:val="22"/>
        </w:rPr>
        <w:t xml:space="preserve"> Identify mechanisms of multiclonal eco-evolutionary dynamics in cancer development  </w:t>
      </w:r>
    </w:p>
    <w:p w14:paraId="0ECB6A08" w14:textId="4C974FE1" w:rsidR="009970CD" w:rsidRPr="003C391A" w:rsidRDefault="009970CD" w:rsidP="009970CD">
      <w:pPr>
        <w:jc w:val="both"/>
        <w:rPr>
          <w:rFonts w:ascii="Arial" w:hAnsi="Arial" w:cs="Arial"/>
          <w:color w:val="000000"/>
          <w:sz w:val="22"/>
          <w:szCs w:val="22"/>
        </w:rPr>
      </w:pPr>
      <w:r w:rsidRPr="003C391A">
        <w:rPr>
          <w:rFonts w:ascii="Arial" w:hAnsi="Arial" w:cs="Arial"/>
          <w:color w:val="000000"/>
          <w:sz w:val="22"/>
          <w:szCs w:val="22"/>
        </w:rPr>
        <w:t xml:space="preserve">We </w:t>
      </w:r>
      <w:r>
        <w:rPr>
          <w:rFonts w:ascii="Arial" w:hAnsi="Arial" w:cs="Arial"/>
          <w:color w:val="000000"/>
          <w:sz w:val="22"/>
          <w:szCs w:val="22"/>
        </w:rPr>
        <w:t xml:space="preserve">hypothesize that tumor </w:t>
      </w:r>
      <w:r w:rsidR="00434B73">
        <w:rPr>
          <w:rFonts w:ascii="Arial" w:hAnsi="Arial" w:cs="Arial"/>
          <w:color w:val="000000"/>
          <w:sz w:val="22"/>
          <w:szCs w:val="22"/>
        </w:rPr>
        <w:t>subpopulation</w:t>
      </w:r>
      <w:r>
        <w:rPr>
          <w:rFonts w:ascii="Arial" w:hAnsi="Arial" w:cs="Arial"/>
          <w:color w:val="000000"/>
          <w:sz w:val="22"/>
          <w:szCs w:val="22"/>
        </w:rPr>
        <w:t xml:space="preserve">s from established lesions (phase 3) can be extracted and used to measure competition and cooperation </w:t>
      </w:r>
      <w:r w:rsidRPr="008378C9">
        <w:rPr>
          <w:rFonts w:ascii="Arial" w:hAnsi="Arial" w:cs="Arial"/>
          <w:i/>
          <w:color w:val="000000"/>
          <w:sz w:val="22"/>
          <w:szCs w:val="22"/>
        </w:rPr>
        <w:t>in-vivo</w:t>
      </w:r>
      <w:r>
        <w:rPr>
          <w:rFonts w:ascii="Arial" w:hAnsi="Arial" w:cs="Arial"/>
          <w:color w:val="000000"/>
          <w:sz w:val="22"/>
          <w:szCs w:val="22"/>
        </w:rPr>
        <w:t xml:space="preserve">. </w:t>
      </w:r>
      <w:r w:rsidRPr="003C391A">
        <w:rPr>
          <w:rFonts w:ascii="Arial" w:hAnsi="Arial" w:cs="Arial"/>
          <w:color w:val="000000"/>
          <w:sz w:val="22"/>
          <w:szCs w:val="22"/>
        </w:rPr>
        <w:t xml:space="preserve">Multiple lines </w:t>
      </w:r>
      <w:r>
        <w:rPr>
          <w:rFonts w:ascii="Arial" w:hAnsi="Arial" w:cs="Arial"/>
          <w:color w:val="000000"/>
          <w:sz w:val="22"/>
          <w:szCs w:val="22"/>
        </w:rPr>
        <w:t xml:space="preserve">will </w:t>
      </w:r>
      <w:r w:rsidRPr="003C391A">
        <w:rPr>
          <w:rFonts w:ascii="Arial" w:hAnsi="Arial" w:cs="Arial"/>
          <w:color w:val="000000"/>
          <w:sz w:val="22"/>
          <w:szCs w:val="22"/>
        </w:rPr>
        <w:t>be derived</w:t>
      </w:r>
      <w:r>
        <w:rPr>
          <w:rFonts w:ascii="Arial" w:hAnsi="Arial" w:cs="Arial"/>
          <w:color w:val="000000"/>
          <w:sz w:val="22"/>
          <w:szCs w:val="22"/>
        </w:rPr>
        <w:t>,</w:t>
      </w:r>
      <w:r w:rsidRPr="003C391A">
        <w:rPr>
          <w:rFonts w:ascii="Arial" w:hAnsi="Arial" w:cs="Arial"/>
          <w:color w:val="000000"/>
          <w:sz w:val="22"/>
          <w:szCs w:val="22"/>
        </w:rPr>
        <w:t xml:space="preserve"> </w:t>
      </w:r>
      <w:r>
        <w:rPr>
          <w:rFonts w:ascii="Arial" w:hAnsi="Arial" w:cs="Arial"/>
          <w:color w:val="000000"/>
          <w:sz w:val="22"/>
          <w:szCs w:val="22"/>
        </w:rPr>
        <w:t xml:space="preserve">cultured, </w:t>
      </w:r>
      <w:r w:rsidRPr="003C391A">
        <w:rPr>
          <w:rFonts w:ascii="Arial" w:hAnsi="Arial" w:cs="Arial"/>
          <w:color w:val="000000"/>
          <w:sz w:val="22"/>
          <w:szCs w:val="22"/>
        </w:rPr>
        <w:t>transplant</w:t>
      </w:r>
      <w:r>
        <w:rPr>
          <w:rFonts w:ascii="Arial" w:hAnsi="Arial" w:cs="Arial"/>
          <w:color w:val="000000"/>
          <w:sz w:val="22"/>
          <w:szCs w:val="22"/>
        </w:rPr>
        <w:t>ed in combinations</w:t>
      </w:r>
      <w:r w:rsidRPr="003C391A">
        <w:rPr>
          <w:rFonts w:ascii="Arial" w:hAnsi="Arial" w:cs="Arial"/>
          <w:color w:val="000000"/>
          <w:sz w:val="22"/>
          <w:szCs w:val="22"/>
        </w:rPr>
        <w:t xml:space="preserve">, followed over time as distinct clones, and their relative fitness </w:t>
      </w:r>
      <w:r>
        <w:rPr>
          <w:rFonts w:ascii="Arial" w:hAnsi="Arial" w:cs="Arial"/>
          <w:color w:val="000000"/>
          <w:sz w:val="22"/>
          <w:szCs w:val="22"/>
        </w:rPr>
        <w:t>linked</w:t>
      </w:r>
      <w:r w:rsidRPr="003C391A">
        <w:rPr>
          <w:rFonts w:ascii="Arial" w:hAnsi="Arial" w:cs="Arial"/>
          <w:color w:val="000000"/>
          <w:sz w:val="22"/>
          <w:szCs w:val="22"/>
        </w:rPr>
        <w:t xml:space="preserve"> to specific </w:t>
      </w:r>
      <w:r>
        <w:rPr>
          <w:rFonts w:ascii="Arial" w:hAnsi="Arial" w:cs="Arial"/>
          <w:color w:val="000000"/>
          <w:sz w:val="22"/>
          <w:szCs w:val="22"/>
        </w:rPr>
        <w:t>molecular</w:t>
      </w:r>
      <w:r w:rsidRPr="003C391A">
        <w:rPr>
          <w:rFonts w:ascii="Arial" w:hAnsi="Arial" w:cs="Arial"/>
          <w:color w:val="000000"/>
          <w:sz w:val="22"/>
          <w:szCs w:val="22"/>
        </w:rPr>
        <w:t xml:space="preserve"> </w:t>
      </w:r>
      <w:r>
        <w:rPr>
          <w:rFonts w:ascii="Arial" w:hAnsi="Arial" w:cs="Arial"/>
          <w:color w:val="000000"/>
          <w:sz w:val="22"/>
          <w:szCs w:val="22"/>
        </w:rPr>
        <w:t>and genetic traits</w:t>
      </w:r>
      <w:r w:rsidRPr="003C391A">
        <w:rPr>
          <w:rFonts w:ascii="Arial" w:hAnsi="Arial" w:cs="Arial"/>
          <w:color w:val="000000"/>
          <w:sz w:val="22"/>
          <w:szCs w:val="22"/>
        </w:rPr>
        <w:t xml:space="preserve">. </w:t>
      </w:r>
      <w:r>
        <w:rPr>
          <w:rFonts w:ascii="Arial" w:hAnsi="Arial" w:cs="Arial"/>
          <w:color w:val="000000"/>
          <w:sz w:val="22"/>
          <w:szCs w:val="22"/>
        </w:rPr>
        <w:t>We propose that specific molecular interactions responsible for cell-cell cooperation and competition can be identified</w:t>
      </w:r>
      <w:r w:rsidR="005D51F5">
        <w:rPr>
          <w:rFonts w:ascii="Arial" w:hAnsi="Arial" w:cs="Arial"/>
          <w:color w:val="000000"/>
          <w:sz w:val="22"/>
          <w:szCs w:val="22"/>
        </w:rPr>
        <w:t xml:space="preserve"> using scRNAseq analys</w:t>
      </w:r>
      <w:r w:rsidR="00531F02">
        <w:rPr>
          <w:rFonts w:ascii="Arial" w:hAnsi="Arial" w:cs="Arial"/>
          <w:color w:val="000000"/>
          <w:sz w:val="22"/>
          <w:szCs w:val="22"/>
        </w:rPr>
        <w:t>e</w:t>
      </w:r>
      <w:r w:rsidR="005D51F5">
        <w:rPr>
          <w:rFonts w:ascii="Arial" w:hAnsi="Arial" w:cs="Arial"/>
          <w:color w:val="000000"/>
          <w:sz w:val="22"/>
          <w:szCs w:val="22"/>
        </w:rPr>
        <w:t xml:space="preserve">s of </w:t>
      </w:r>
      <w:r w:rsidR="00531F02">
        <w:rPr>
          <w:rFonts w:ascii="Arial" w:hAnsi="Arial" w:cs="Arial"/>
          <w:color w:val="000000"/>
          <w:sz w:val="22"/>
          <w:szCs w:val="22"/>
        </w:rPr>
        <w:t>receptor-ligand and homotypic</w:t>
      </w:r>
      <w:r w:rsidR="005D51F5">
        <w:rPr>
          <w:rFonts w:ascii="Arial" w:hAnsi="Arial" w:cs="Arial"/>
          <w:color w:val="000000"/>
          <w:sz w:val="22"/>
          <w:szCs w:val="22"/>
        </w:rPr>
        <w:t xml:space="preserve"> interactions and validated </w:t>
      </w:r>
      <w:r w:rsidR="005D51F5" w:rsidRPr="000001BB">
        <w:rPr>
          <w:rFonts w:ascii="Arial" w:hAnsi="Arial" w:cs="Arial"/>
          <w:i/>
          <w:color w:val="000000"/>
          <w:sz w:val="22"/>
          <w:szCs w:val="22"/>
        </w:rPr>
        <w:t>in-vivo</w:t>
      </w:r>
      <w:r>
        <w:rPr>
          <w:rFonts w:ascii="Arial" w:hAnsi="Arial" w:cs="Arial"/>
          <w:color w:val="000000"/>
          <w:sz w:val="22"/>
          <w:szCs w:val="22"/>
        </w:rPr>
        <w:t>.</w:t>
      </w:r>
    </w:p>
    <w:p w14:paraId="2CAF6F0D" w14:textId="77777777" w:rsidR="009970CD" w:rsidRDefault="009970CD" w:rsidP="009970CD">
      <w:pPr>
        <w:jc w:val="both"/>
        <w:rPr>
          <w:rFonts w:ascii="Arial" w:hAnsi="Arial" w:cs="Arial"/>
          <w:color w:val="000000"/>
          <w:sz w:val="22"/>
          <w:szCs w:val="22"/>
        </w:rPr>
      </w:pPr>
    </w:p>
    <w:p w14:paraId="61441DC3" w14:textId="67C5F18F" w:rsidR="009970CD" w:rsidRDefault="009970CD" w:rsidP="009970CD">
      <w:pPr>
        <w:jc w:val="both"/>
        <w:rPr>
          <w:rFonts w:ascii="Arial" w:hAnsi="Arial" w:cs="Arial"/>
          <w:color w:val="000000"/>
          <w:sz w:val="22"/>
          <w:szCs w:val="22"/>
        </w:rPr>
      </w:pPr>
      <w:r>
        <w:rPr>
          <w:rFonts w:ascii="Arial" w:hAnsi="Arial" w:cs="Arial"/>
          <w:color w:val="000000"/>
          <w:sz w:val="22"/>
          <w:szCs w:val="22"/>
        </w:rPr>
        <w:t>This proposal establishes a novel framework of cancer development combining ecological and evolutionary principles with deep molecular interrogation to formulate a novel understanding of carcinogenesis in the presence of the selective pressure of UV exposure.  The multidisciplinary investigative team at Moffitt Cancer Center is ideally suited to pursue this work and comprises individuals with expertise in skin cancer (Tsai), mathematical oncology and ecology (Brown), clonal dynamics (Andor), and single-cell sequencing (Chen).</w:t>
      </w:r>
    </w:p>
    <w:p w14:paraId="0A7C3B95" w14:textId="6EC26827" w:rsidR="003C391A" w:rsidRPr="003C391A" w:rsidRDefault="003C391A" w:rsidP="003C391A">
      <w:pPr>
        <w:jc w:val="both"/>
        <w:rPr>
          <w:rFonts w:ascii="Arial" w:hAnsi="Arial" w:cs="Arial"/>
          <w:color w:val="000000"/>
          <w:sz w:val="22"/>
          <w:szCs w:val="22"/>
        </w:rPr>
      </w:pPr>
    </w:p>
    <w:p w14:paraId="5B0689C9" w14:textId="352B635B" w:rsidR="003C391A" w:rsidRDefault="003C391A" w:rsidP="003C391A">
      <w:pPr>
        <w:jc w:val="both"/>
        <w:rPr>
          <w:rFonts w:ascii="Arial" w:hAnsi="Arial" w:cs="Arial"/>
          <w:b/>
          <w:color w:val="000000"/>
          <w:sz w:val="22"/>
          <w:szCs w:val="22"/>
        </w:rPr>
      </w:pPr>
      <w:r w:rsidRPr="003C391A">
        <w:rPr>
          <w:rFonts w:ascii="Arial" w:hAnsi="Arial" w:cs="Arial"/>
          <w:b/>
          <w:color w:val="000000"/>
          <w:sz w:val="22"/>
          <w:szCs w:val="22"/>
        </w:rPr>
        <w:lastRenderedPageBreak/>
        <w:t>BACKGROUND AND SIGNIFICANCE</w:t>
      </w:r>
    </w:p>
    <w:p w14:paraId="3762A999" w14:textId="64DDBDC6" w:rsidR="004C31B5" w:rsidRDefault="002F76FC" w:rsidP="003C391A">
      <w:pPr>
        <w:jc w:val="both"/>
        <w:rPr>
          <w:rFonts w:ascii="Arial" w:hAnsi="Arial" w:cs="Arial"/>
          <w:color w:val="000000"/>
          <w:sz w:val="22"/>
          <w:szCs w:val="22"/>
        </w:rPr>
      </w:pPr>
      <w:r>
        <w:rPr>
          <w:rFonts w:ascii="Arial" w:hAnsi="Arial" w:cs="Arial"/>
          <w:color w:val="000000"/>
          <w:sz w:val="22"/>
          <w:szCs w:val="22"/>
        </w:rPr>
        <w:t xml:space="preserve">Perhaps the dominant paradigm of cancer initiation </w:t>
      </w:r>
      <w:del w:id="0" w:author="boe" w:date="2020-06-01T10:19:00Z">
        <w:r w:rsidDel="004A6F96">
          <w:rPr>
            <w:rFonts w:ascii="Arial" w:hAnsi="Arial" w:cs="Arial"/>
            <w:color w:val="000000"/>
            <w:sz w:val="22"/>
            <w:szCs w:val="22"/>
          </w:rPr>
          <w:delText xml:space="preserve">is one which </w:delText>
        </w:r>
      </w:del>
      <w:r>
        <w:rPr>
          <w:rFonts w:ascii="Arial" w:hAnsi="Arial" w:cs="Arial"/>
          <w:color w:val="000000"/>
          <w:sz w:val="22"/>
          <w:szCs w:val="22"/>
        </w:rPr>
        <w:t>states that cancer</w:t>
      </w:r>
      <w:ins w:id="1" w:author="boe" w:date="2020-06-01T10:19:00Z">
        <w:r w:rsidR="004A6F96">
          <w:rPr>
            <w:rFonts w:ascii="Arial" w:hAnsi="Arial" w:cs="Arial"/>
            <w:color w:val="000000"/>
            <w:sz w:val="22"/>
            <w:szCs w:val="22"/>
          </w:rPr>
          <w:t>s</w:t>
        </w:r>
      </w:ins>
      <w:r>
        <w:rPr>
          <w:rFonts w:ascii="Arial" w:hAnsi="Arial" w:cs="Arial"/>
          <w:color w:val="000000"/>
          <w:sz w:val="22"/>
          <w:szCs w:val="22"/>
        </w:rPr>
        <w:t xml:space="preserve"> arise</w:t>
      </w:r>
      <w:del w:id="2" w:author="boe" w:date="2020-06-01T10:19:00Z">
        <w:r w:rsidDel="004A6F96">
          <w:rPr>
            <w:rFonts w:ascii="Arial" w:hAnsi="Arial" w:cs="Arial"/>
            <w:color w:val="000000"/>
            <w:sz w:val="22"/>
            <w:szCs w:val="22"/>
          </w:rPr>
          <w:delText>s</w:delText>
        </w:r>
      </w:del>
      <w:r>
        <w:rPr>
          <w:rFonts w:ascii="Arial" w:hAnsi="Arial" w:cs="Arial"/>
          <w:color w:val="000000"/>
          <w:sz w:val="22"/>
          <w:szCs w:val="22"/>
        </w:rPr>
        <w:t xml:space="preserve"> from </w:t>
      </w:r>
      <w:del w:id="3" w:author="boe" w:date="2020-06-01T10:19:00Z">
        <w:r w:rsidDel="004A6F96">
          <w:rPr>
            <w:rFonts w:ascii="Arial" w:hAnsi="Arial" w:cs="Arial"/>
            <w:color w:val="000000"/>
            <w:sz w:val="22"/>
            <w:szCs w:val="22"/>
          </w:rPr>
          <w:delText xml:space="preserve">the </w:delText>
        </w:r>
      </w:del>
      <w:r>
        <w:rPr>
          <w:rFonts w:ascii="Arial" w:hAnsi="Arial" w:cs="Arial"/>
          <w:color w:val="000000"/>
          <w:sz w:val="22"/>
          <w:szCs w:val="22"/>
        </w:rPr>
        <w:t>sequential accumulation</w:t>
      </w:r>
      <w:ins w:id="4" w:author="boe" w:date="2020-06-01T10:19:00Z">
        <w:r w:rsidR="004A6F96">
          <w:rPr>
            <w:rFonts w:ascii="Arial" w:hAnsi="Arial" w:cs="Arial"/>
            <w:color w:val="000000"/>
            <w:sz w:val="22"/>
            <w:szCs w:val="22"/>
          </w:rPr>
          <w:t>s</w:t>
        </w:r>
      </w:ins>
      <w:r>
        <w:rPr>
          <w:rFonts w:ascii="Arial" w:hAnsi="Arial" w:cs="Arial"/>
          <w:color w:val="000000"/>
          <w:sz w:val="22"/>
          <w:szCs w:val="22"/>
        </w:rPr>
        <w:t xml:space="preserve"> of largely cell-intrinsic alterations, often </w:t>
      </w:r>
      <w:del w:id="5" w:author="boe" w:date="2020-06-01T10:19:00Z">
        <w:r w:rsidDel="004A6F96">
          <w:rPr>
            <w:rFonts w:ascii="Arial" w:hAnsi="Arial" w:cs="Arial"/>
            <w:color w:val="000000"/>
            <w:sz w:val="22"/>
            <w:szCs w:val="22"/>
          </w:rPr>
          <w:delText xml:space="preserve">considered to be </w:delText>
        </w:r>
      </w:del>
      <w:r>
        <w:rPr>
          <w:rFonts w:ascii="Arial" w:hAnsi="Arial" w:cs="Arial"/>
          <w:color w:val="000000"/>
          <w:sz w:val="22"/>
          <w:szCs w:val="22"/>
        </w:rPr>
        <w:t xml:space="preserve">genetic in nature, over </w:t>
      </w:r>
      <w:r w:rsidR="005032BB">
        <w:rPr>
          <w:rFonts w:ascii="Arial" w:hAnsi="Arial" w:cs="Arial"/>
          <w:color w:val="000000"/>
          <w:sz w:val="22"/>
          <w:szCs w:val="22"/>
        </w:rPr>
        <w:t xml:space="preserve">a </w:t>
      </w:r>
      <w:r>
        <w:rPr>
          <w:rFonts w:ascii="Arial" w:hAnsi="Arial" w:cs="Arial"/>
          <w:color w:val="000000"/>
          <w:sz w:val="22"/>
          <w:szCs w:val="22"/>
        </w:rPr>
        <w:t>period of years to decades</w:t>
      </w:r>
      <w:del w:id="6" w:author="boe" w:date="2020-06-01T10:19:00Z">
        <w:r w:rsidDel="004A6F96">
          <w:rPr>
            <w:rFonts w:ascii="Arial" w:hAnsi="Arial" w:cs="Arial"/>
            <w:color w:val="000000"/>
            <w:sz w:val="22"/>
            <w:szCs w:val="22"/>
          </w:rPr>
          <w:delText xml:space="preserve"> culminating in clinically observable lesions</w:delText>
        </w:r>
      </w:del>
      <w:r w:rsidR="00A62D5D">
        <w:rPr>
          <w:rFonts w:ascii="Arial" w:hAnsi="Arial" w:cs="Arial"/>
          <w:color w:val="000000"/>
          <w:sz w:val="22"/>
          <w:szCs w:val="22"/>
        </w:rPr>
        <w:fldChar w:fldCharType="begin"/>
      </w:r>
      <w:r w:rsidR="00A62D5D">
        <w:rPr>
          <w:rFonts w:ascii="Arial" w:hAnsi="Arial" w:cs="Arial"/>
          <w:color w:val="000000"/>
          <w:sz w:val="22"/>
          <w:szCs w:val="22"/>
        </w:rPr>
        <w:instrText xml:space="preserve"> ADDIN EN.CITE &lt;EndNote&gt;&lt;Cite&gt;&lt;Author&gt;Vogelstein&lt;/Author&gt;&lt;Year&gt;1993&lt;/Year&gt;&lt;RecNum&gt;37815&lt;/RecNum&gt;&lt;DisplayText&gt;&lt;style face="superscript"&gt;1&lt;/style&gt;&lt;/DisplayText&gt;&lt;record&gt;&lt;rec-number&gt;37815&lt;/rec-number&gt;&lt;foreign-keys&gt;&lt;key app="EN" db-id="vz0f5spzhe9fr5edwpxxzttdss95x0s59s0r" timestamp="1371571901"&gt;37815&lt;/key&gt;&lt;/foreign-keys&gt;&lt;ref-type name="Journal Article"&gt;17&lt;/ref-type&gt;&lt;contributors&gt;&lt;authors&gt;&lt;author&gt;Vogelstein, B.&lt;/author&gt;&lt;author&gt;Kinzler, K. W.&lt;/author&gt;&lt;/authors&gt;&lt;/contributors&gt;&lt;auth-address&gt;Johns Hopkins Oncology Center, Baltimore, MD 21231.&lt;/auth-address&gt;&lt;titles&gt;&lt;title&gt;The multistep nature of cancer&lt;/title&gt;&lt;secondary-title&gt;Trends Genet&lt;/secondary-title&gt;&lt;alt-title&gt;Trends in genetics : TIG&lt;/alt-title&gt;&lt;/titles&gt;&lt;periodical&gt;&lt;full-title&gt;Trends Genet&lt;/full-title&gt;&lt;/periodical&gt;&lt;pages&gt;138-41&lt;/pages&gt;&lt;volume&gt;9&lt;/volume&gt;&lt;number&gt;4&lt;/number&gt;&lt;keywords&gt;&lt;keyword&gt;Adult&lt;/keyword&gt;&lt;keyword&gt;Aged&lt;/keyword&gt;&lt;keyword&gt;Aged, 80 and over&lt;/keyword&gt;&lt;keyword&gt;Animals&lt;/keyword&gt;&lt;keyword&gt;Animals, Genetically Modified&lt;/keyword&gt;&lt;keyword&gt;Cell Transformation, Neoplastic/*genetics&lt;/keyword&gt;&lt;keyword&gt;Gene Expression Regulation, Neoplastic&lt;/keyword&gt;&lt;keyword&gt;Humans&lt;/keyword&gt;&lt;keyword&gt;Mice&lt;/keyword&gt;&lt;keyword&gt;Middle Aged&lt;/keyword&gt;&lt;keyword&gt;Mutation&lt;/keyword&gt;&lt;keyword&gt;Neoplasms/epidemiology/*genetics&lt;/keyword&gt;&lt;keyword&gt;Oncogenes&lt;/keyword&gt;&lt;/keywords&gt;&lt;dates&gt;&lt;year&gt;1993&lt;/year&gt;&lt;pub-dates&gt;&lt;date&gt;Apr&lt;/date&gt;&lt;/pub-dates&gt;&lt;/dates&gt;&lt;isbn&gt;0168-9525 (Print)&amp;#xD;0168-9525 (Linking)&lt;/isbn&gt;&lt;accession-num&gt;8516849&lt;/accession-num&gt;&lt;urls&gt;&lt;related-urls&gt;&lt;url&gt;http://www.ncbi.nlm.nih.gov/pubmed/8516849&lt;/url&gt;&lt;/related-urls&gt;&lt;/urls&gt;&lt;/record&gt;&lt;/Cite&gt;&lt;/EndNote&gt;</w:instrText>
      </w:r>
      <w:r w:rsidR="00A62D5D">
        <w:rPr>
          <w:rFonts w:ascii="Arial" w:hAnsi="Arial" w:cs="Arial"/>
          <w:color w:val="000000"/>
          <w:sz w:val="22"/>
          <w:szCs w:val="22"/>
        </w:rPr>
        <w:fldChar w:fldCharType="separate"/>
      </w:r>
      <w:r w:rsidR="00A62D5D" w:rsidRPr="00A62D5D">
        <w:rPr>
          <w:rFonts w:ascii="Arial" w:hAnsi="Arial" w:cs="Arial"/>
          <w:noProof/>
          <w:color w:val="000000"/>
          <w:sz w:val="22"/>
          <w:szCs w:val="22"/>
          <w:vertAlign w:val="superscript"/>
        </w:rPr>
        <w:t>1</w:t>
      </w:r>
      <w:r w:rsidR="00A62D5D">
        <w:rPr>
          <w:rFonts w:ascii="Arial" w:hAnsi="Arial" w:cs="Arial"/>
          <w:color w:val="000000"/>
          <w:sz w:val="22"/>
          <w:szCs w:val="22"/>
        </w:rPr>
        <w:fldChar w:fldCharType="end"/>
      </w:r>
      <w:r>
        <w:rPr>
          <w:rFonts w:ascii="Arial" w:hAnsi="Arial" w:cs="Arial"/>
          <w:color w:val="000000"/>
          <w:sz w:val="22"/>
          <w:szCs w:val="22"/>
        </w:rPr>
        <w:t xml:space="preserve">. </w:t>
      </w:r>
      <w:ins w:id="7" w:author="boe" w:date="2020-06-01T10:19:00Z">
        <w:r w:rsidR="004A6F96">
          <w:rPr>
            <w:rFonts w:ascii="Arial" w:hAnsi="Arial" w:cs="Arial"/>
            <w:color w:val="000000"/>
            <w:sz w:val="22"/>
            <w:szCs w:val="22"/>
          </w:rPr>
          <w:t>T</w:t>
        </w:r>
      </w:ins>
      <w:del w:id="8" w:author="boe" w:date="2020-06-01T10:19:00Z">
        <w:r w:rsidR="004F5232" w:rsidDel="004A6F96">
          <w:rPr>
            <w:rFonts w:ascii="Arial" w:hAnsi="Arial" w:cs="Arial"/>
            <w:color w:val="000000"/>
            <w:sz w:val="22"/>
            <w:szCs w:val="22"/>
          </w:rPr>
          <w:delText>Indeed, t</w:delText>
        </w:r>
      </w:del>
      <w:r w:rsidR="004F5232">
        <w:rPr>
          <w:rFonts w:ascii="Arial" w:hAnsi="Arial" w:cs="Arial"/>
          <w:color w:val="000000"/>
          <w:sz w:val="22"/>
          <w:szCs w:val="22"/>
        </w:rPr>
        <w:t xml:space="preserve">he identification of </w:t>
      </w:r>
      <w:del w:id="9" w:author="boe" w:date="2020-06-01T10:19:00Z">
        <w:r w:rsidR="004F5232" w:rsidDel="004A6F96">
          <w:rPr>
            <w:rFonts w:ascii="Arial" w:hAnsi="Arial" w:cs="Arial"/>
            <w:color w:val="000000"/>
            <w:sz w:val="22"/>
            <w:szCs w:val="22"/>
          </w:rPr>
          <w:delText xml:space="preserve">common </w:delText>
        </w:r>
      </w:del>
      <w:r w:rsidR="004F5232">
        <w:rPr>
          <w:rFonts w:ascii="Arial" w:hAnsi="Arial" w:cs="Arial"/>
          <w:color w:val="000000"/>
          <w:sz w:val="22"/>
          <w:szCs w:val="22"/>
        </w:rPr>
        <w:t xml:space="preserve">driver mutations or </w:t>
      </w:r>
      <w:del w:id="10" w:author="boe" w:date="2020-06-01T10:20:00Z">
        <w:r w:rsidR="004F5232" w:rsidDel="004A6F96">
          <w:rPr>
            <w:rFonts w:ascii="Arial" w:hAnsi="Arial" w:cs="Arial"/>
            <w:color w:val="000000"/>
            <w:sz w:val="22"/>
            <w:szCs w:val="22"/>
          </w:rPr>
          <w:delText xml:space="preserve">commonly </w:delText>
        </w:r>
      </w:del>
      <w:r w:rsidR="004F5232">
        <w:rPr>
          <w:rFonts w:ascii="Arial" w:hAnsi="Arial" w:cs="Arial"/>
          <w:color w:val="000000"/>
          <w:sz w:val="22"/>
          <w:szCs w:val="22"/>
        </w:rPr>
        <w:t>inactivated tumor suppressor genes is consistent with the hypothesis</w:t>
      </w:r>
      <w:ins w:id="11" w:author="boe" w:date="2020-06-01T10:20:00Z">
        <w:r w:rsidR="004A6F96">
          <w:rPr>
            <w:rFonts w:ascii="Arial" w:hAnsi="Arial" w:cs="Arial"/>
            <w:color w:val="000000"/>
            <w:sz w:val="22"/>
            <w:szCs w:val="22"/>
          </w:rPr>
          <w:t>. T</w:t>
        </w:r>
      </w:ins>
      <w:del w:id="12" w:author="boe" w:date="2020-06-01T10:20:00Z">
        <w:r w:rsidR="004F5232" w:rsidDel="004A6F96">
          <w:rPr>
            <w:rFonts w:ascii="Arial" w:hAnsi="Arial" w:cs="Arial"/>
            <w:color w:val="000000"/>
            <w:sz w:val="22"/>
            <w:szCs w:val="22"/>
          </w:rPr>
          <w:delText xml:space="preserve">, and </w:delText>
        </w:r>
        <w:r w:rsidR="00963D1A" w:rsidDel="004A6F96">
          <w:rPr>
            <w:rFonts w:ascii="Arial" w:hAnsi="Arial" w:cs="Arial"/>
            <w:color w:val="000000"/>
            <w:sz w:val="22"/>
            <w:szCs w:val="22"/>
          </w:rPr>
          <w:delText>t</w:delText>
        </w:r>
      </w:del>
      <w:r w:rsidR="00963D1A">
        <w:rPr>
          <w:rFonts w:ascii="Arial" w:hAnsi="Arial" w:cs="Arial"/>
          <w:color w:val="000000"/>
          <w:sz w:val="22"/>
          <w:szCs w:val="22"/>
        </w:rPr>
        <w:t>his orderly progression has been most classically elucidated for colon adenocarcinoma</w:t>
      </w:r>
      <w:r w:rsidR="00A62D5D">
        <w:rPr>
          <w:rFonts w:ascii="Arial" w:hAnsi="Arial" w:cs="Arial"/>
          <w:color w:val="000000"/>
          <w:sz w:val="22"/>
          <w:szCs w:val="22"/>
        </w:rPr>
        <w:fldChar w:fldCharType="begin">
          <w:fldData xml:space="preserve">PEVuZE5vdGU+PENpdGU+PEF1dGhvcj5Wb2dlbHN0ZWluPC9BdXRob3I+PFllYXI+MTk4ODwvWWVh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</w:fldData>
        </w:fldChar>
      </w:r>
      <w:r w:rsidR="00A62D5D">
        <w:rPr>
          <w:rFonts w:ascii="Arial" w:hAnsi="Arial" w:cs="Arial"/>
          <w:color w:val="000000"/>
          <w:sz w:val="22"/>
          <w:szCs w:val="22"/>
        </w:rPr>
        <w:instrText xml:space="preserve"> ADDIN EN.CITE </w:instrText>
      </w:r>
      <w:r w:rsidR="00A62D5D">
        <w:rPr>
          <w:rFonts w:ascii="Arial" w:hAnsi="Arial" w:cs="Arial"/>
          <w:color w:val="000000"/>
          <w:sz w:val="22"/>
          <w:szCs w:val="22"/>
        </w:rPr>
        <w:fldChar w:fldCharType="begin">
          <w:fldData xml:space="preserve">PEVuZE5vdGU+PENpdGU+PEF1dGhvcj5Wb2dlbHN0ZWluPC9BdXRob3I+PFllYXI+MTk4ODwvWWVh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</w:fldData>
        </w:fldChar>
      </w:r>
      <w:r w:rsidR="00A62D5D">
        <w:rPr>
          <w:rFonts w:ascii="Arial" w:hAnsi="Arial" w:cs="Arial"/>
          <w:color w:val="000000"/>
          <w:sz w:val="22"/>
          <w:szCs w:val="22"/>
        </w:rPr>
        <w:instrText xml:space="preserve"> ADDIN EN.CITE.DATA </w:instrText>
      </w:r>
      <w:r w:rsidR="00A62D5D">
        <w:rPr>
          <w:rFonts w:ascii="Arial" w:hAnsi="Arial" w:cs="Arial"/>
          <w:color w:val="000000"/>
          <w:sz w:val="22"/>
          <w:szCs w:val="22"/>
        </w:rPr>
      </w:r>
      <w:r w:rsidR="00A62D5D">
        <w:rPr>
          <w:rFonts w:ascii="Arial" w:hAnsi="Arial" w:cs="Arial"/>
          <w:color w:val="000000"/>
          <w:sz w:val="22"/>
          <w:szCs w:val="22"/>
        </w:rPr>
        <w:fldChar w:fldCharType="end"/>
      </w:r>
      <w:r w:rsidR="00A62D5D">
        <w:rPr>
          <w:rFonts w:ascii="Arial" w:hAnsi="Arial" w:cs="Arial"/>
          <w:color w:val="000000"/>
          <w:sz w:val="22"/>
          <w:szCs w:val="22"/>
        </w:rPr>
      </w:r>
      <w:r w:rsidR="00A62D5D">
        <w:rPr>
          <w:rFonts w:ascii="Arial" w:hAnsi="Arial" w:cs="Arial"/>
          <w:color w:val="000000"/>
          <w:sz w:val="22"/>
          <w:szCs w:val="22"/>
        </w:rPr>
        <w:fldChar w:fldCharType="separate"/>
      </w:r>
      <w:r w:rsidR="00A62D5D" w:rsidRPr="00A62D5D">
        <w:rPr>
          <w:rFonts w:ascii="Arial" w:hAnsi="Arial" w:cs="Arial"/>
          <w:noProof/>
          <w:color w:val="000000"/>
          <w:sz w:val="22"/>
          <w:szCs w:val="22"/>
          <w:vertAlign w:val="superscript"/>
        </w:rPr>
        <w:t>2</w:t>
      </w:r>
      <w:r w:rsidR="00A62D5D">
        <w:rPr>
          <w:rFonts w:ascii="Arial" w:hAnsi="Arial" w:cs="Arial"/>
          <w:color w:val="000000"/>
          <w:sz w:val="22"/>
          <w:szCs w:val="22"/>
        </w:rPr>
        <w:fldChar w:fldCharType="end"/>
      </w:r>
      <w:r w:rsidR="00963D1A">
        <w:rPr>
          <w:rFonts w:ascii="Arial" w:hAnsi="Arial" w:cs="Arial"/>
          <w:color w:val="000000"/>
          <w:sz w:val="22"/>
          <w:szCs w:val="22"/>
        </w:rPr>
        <w:t>. While the critical role of the tumor microenvironment and immune system have come to the fore more recently, th</w:t>
      </w:r>
      <w:r w:rsidR="0044032D">
        <w:rPr>
          <w:rFonts w:ascii="Arial" w:hAnsi="Arial" w:cs="Arial"/>
          <w:color w:val="000000"/>
          <w:sz w:val="22"/>
          <w:szCs w:val="22"/>
        </w:rPr>
        <w:t xml:space="preserve">is dominant paradigm remains the focus of most approaches to understanding cancer etiology, </w:t>
      </w:r>
      <w:del w:id="13" w:author="boe" w:date="2020-06-01T10:20:00Z">
        <w:r w:rsidR="0044032D" w:rsidDel="004A6F96">
          <w:rPr>
            <w:rFonts w:ascii="Arial" w:hAnsi="Arial" w:cs="Arial"/>
            <w:color w:val="000000"/>
            <w:sz w:val="22"/>
            <w:szCs w:val="22"/>
          </w:rPr>
          <w:delText xml:space="preserve">cancer </w:delText>
        </w:r>
      </w:del>
      <w:r w:rsidR="0044032D">
        <w:rPr>
          <w:rFonts w:ascii="Arial" w:hAnsi="Arial" w:cs="Arial"/>
          <w:color w:val="000000"/>
          <w:sz w:val="22"/>
          <w:szCs w:val="22"/>
        </w:rPr>
        <w:t xml:space="preserve">progression, and </w:t>
      </w:r>
      <w:del w:id="14" w:author="boe" w:date="2020-06-01T10:20:00Z">
        <w:r w:rsidR="0044032D" w:rsidDel="004A6F96">
          <w:rPr>
            <w:rFonts w:ascii="Arial" w:hAnsi="Arial" w:cs="Arial"/>
            <w:color w:val="000000"/>
            <w:sz w:val="22"/>
            <w:szCs w:val="22"/>
          </w:rPr>
          <w:delText xml:space="preserve">cancer </w:delText>
        </w:r>
      </w:del>
      <w:r w:rsidR="0044032D">
        <w:rPr>
          <w:rFonts w:ascii="Arial" w:hAnsi="Arial" w:cs="Arial"/>
          <w:color w:val="000000"/>
          <w:sz w:val="22"/>
          <w:szCs w:val="22"/>
        </w:rPr>
        <w:t>therapy</w:t>
      </w:r>
      <w:r w:rsidR="00A62D5D">
        <w:rPr>
          <w:rFonts w:ascii="Arial" w:hAnsi="Arial" w:cs="Arial"/>
          <w:color w:val="000000"/>
          <w:sz w:val="22"/>
          <w:szCs w:val="22"/>
        </w:rPr>
        <w:fldChar w:fldCharType="begin">
          <w:fldData xml:space="preserve">PEVuZE5vdGU+PENpdGU+PEF1dGhvcj5HYXRlbmJ5PC9BdXRob3I+PFllYXI+MjAyMDwvWWVhcj48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</w:fldData>
        </w:fldChar>
      </w:r>
      <w:r w:rsidR="00A62D5D">
        <w:rPr>
          <w:rFonts w:ascii="Arial" w:hAnsi="Arial" w:cs="Arial"/>
          <w:color w:val="000000"/>
          <w:sz w:val="22"/>
          <w:szCs w:val="22"/>
        </w:rPr>
        <w:instrText xml:space="preserve"> ADDIN EN.CITE </w:instrText>
      </w:r>
      <w:r w:rsidR="00A62D5D">
        <w:rPr>
          <w:rFonts w:ascii="Arial" w:hAnsi="Arial" w:cs="Arial"/>
          <w:color w:val="000000"/>
          <w:sz w:val="22"/>
          <w:szCs w:val="22"/>
        </w:rPr>
        <w:fldChar w:fldCharType="begin">
          <w:fldData xml:space="preserve">PEVuZE5vdGU+PENpdGU+PEF1dGhvcj5HYXRlbmJ5PC9BdXRob3I+PFllYXI+MjAyMDwvWWVhcj48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</w:fldData>
        </w:fldChar>
      </w:r>
      <w:r w:rsidR="00A62D5D">
        <w:rPr>
          <w:rFonts w:ascii="Arial" w:hAnsi="Arial" w:cs="Arial"/>
          <w:color w:val="000000"/>
          <w:sz w:val="22"/>
          <w:szCs w:val="22"/>
        </w:rPr>
        <w:instrText xml:space="preserve"> ADDIN EN.CITE.DATA </w:instrText>
      </w:r>
      <w:r w:rsidR="00A62D5D">
        <w:rPr>
          <w:rFonts w:ascii="Arial" w:hAnsi="Arial" w:cs="Arial"/>
          <w:color w:val="000000"/>
          <w:sz w:val="22"/>
          <w:szCs w:val="22"/>
        </w:rPr>
      </w:r>
      <w:r w:rsidR="00A62D5D">
        <w:rPr>
          <w:rFonts w:ascii="Arial" w:hAnsi="Arial" w:cs="Arial"/>
          <w:color w:val="000000"/>
          <w:sz w:val="22"/>
          <w:szCs w:val="22"/>
        </w:rPr>
        <w:fldChar w:fldCharType="end"/>
      </w:r>
      <w:r w:rsidR="00A62D5D">
        <w:rPr>
          <w:rFonts w:ascii="Arial" w:hAnsi="Arial" w:cs="Arial"/>
          <w:color w:val="000000"/>
          <w:sz w:val="22"/>
          <w:szCs w:val="22"/>
        </w:rPr>
      </w:r>
      <w:r w:rsidR="00A62D5D">
        <w:rPr>
          <w:rFonts w:ascii="Arial" w:hAnsi="Arial" w:cs="Arial"/>
          <w:color w:val="000000"/>
          <w:sz w:val="22"/>
          <w:szCs w:val="22"/>
        </w:rPr>
        <w:fldChar w:fldCharType="separate"/>
      </w:r>
      <w:r w:rsidR="00A62D5D" w:rsidRPr="00A62D5D">
        <w:rPr>
          <w:rFonts w:ascii="Arial" w:hAnsi="Arial" w:cs="Arial"/>
          <w:noProof/>
          <w:color w:val="000000"/>
          <w:sz w:val="22"/>
          <w:szCs w:val="22"/>
          <w:vertAlign w:val="superscript"/>
        </w:rPr>
        <w:t>3,4</w:t>
      </w:r>
      <w:r w:rsidR="00A62D5D">
        <w:rPr>
          <w:rFonts w:ascii="Arial" w:hAnsi="Arial" w:cs="Arial"/>
          <w:color w:val="000000"/>
          <w:sz w:val="22"/>
          <w:szCs w:val="22"/>
        </w:rPr>
        <w:fldChar w:fldCharType="end"/>
      </w:r>
      <w:r w:rsidR="0044032D">
        <w:rPr>
          <w:rFonts w:ascii="Arial" w:hAnsi="Arial" w:cs="Arial"/>
          <w:color w:val="000000"/>
          <w:sz w:val="22"/>
          <w:szCs w:val="22"/>
        </w:rPr>
        <w:t xml:space="preserve">. </w:t>
      </w:r>
    </w:p>
    <w:p w14:paraId="204C9749" w14:textId="341825D0" w:rsidR="00963D1A" w:rsidRDefault="00963D1A" w:rsidP="003C391A">
      <w:pPr>
        <w:jc w:val="both"/>
        <w:rPr>
          <w:rFonts w:ascii="Arial" w:hAnsi="Arial" w:cs="Arial"/>
          <w:color w:val="000000"/>
          <w:sz w:val="22"/>
          <w:szCs w:val="22"/>
        </w:rPr>
      </w:pPr>
    </w:p>
    <w:p w14:paraId="25A8CE49" w14:textId="7A159B02" w:rsidR="0044032D" w:rsidRDefault="00EB050C" w:rsidP="003C391A">
      <w:pPr>
        <w:jc w:val="both"/>
        <w:rPr>
          <w:rFonts w:ascii="Arial" w:hAnsi="Arial" w:cs="Arial"/>
          <w:color w:val="000000"/>
          <w:sz w:val="22"/>
          <w:szCs w:val="22"/>
        </w:rPr>
      </w:pPr>
      <w:r w:rsidRPr="00EB050C">
        <w:rPr>
          <w:rFonts w:ascii="Arial" w:hAnsi="Arial" w:cs="Arial"/>
          <w:noProof/>
          <w:color w:val="000000"/>
          <w:sz w:val="22"/>
          <w:szCs w:val="22"/>
        </w:rPr>
        <mc:AlternateContent>
          <mc:Choice Requires="wpg">
            <w:drawing>
              <wp:anchor distT="0" distB="0" distL="114300" distR="114300" simplePos="0" relativeHeight="251659264" behindDoc="0" locked="0" layoutInCell="1" allowOverlap="1" wp14:anchorId="273EC815" wp14:editId="3ED9B06F">
                <wp:simplePos x="0" y="0"/>
                <wp:positionH relativeFrom="column">
                  <wp:posOffset>-64770</wp:posOffset>
                </wp:positionH>
                <wp:positionV relativeFrom="paragraph">
                  <wp:posOffset>406400</wp:posOffset>
                </wp:positionV>
                <wp:extent cx="4378325" cy="4074160"/>
                <wp:effectExtent l="0" t="0" r="0" b="0"/>
                <wp:wrapSquare wrapText="bothSides"/>
                <wp:docPr id="101"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378325" cy="4074160"/>
                          <a:chOff x="29690" y="-16849"/>
                          <a:chExt cx="4661243" cy="6785918"/>
                        </a:xfrm>
                      </wpg:grpSpPr>
                      <wpg:grpSp>
                        <wpg:cNvPr id="102" name="Group 102">
                          <a:extLst/>
                        </wpg:cNvPr>
                        <wpg:cNvGrpSpPr>
                          <a:grpSpLocks noChangeAspect="1"/>
                        </wpg:cNvGrpSpPr>
                        <wpg:grpSpPr>
                          <a:xfrm>
                            <a:off x="70948" y="-16849"/>
                            <a:ext cx="4554944" cy="5790265"/>
                            <a:chOff x="137955" y="-16849"/>
                            <a:chExt cx="8856847" cy="5790265"/>
                          </a:xfrm>
                        </wpg:grpSpPr>
                        <wps:wsp>
                          <wps:cNvPr id="103" name="Straight Arrow Connector 103"/>
                          <wps:cNvCnPr>
                            <a:cxnSpLocks/>
                          </wps:cNvCnPr>
                          <wps:spPr>
                            <a:xfrm>
                              <a:off x="1374802" y="2302831"/>
                              <a:ext cx="7620000" cy="0"/>
                            </a:xfrm>
                            <a:prstGeom prst="straightConnector1">
                              <a:avLst/>
                            </a:prstGeom>
                            <a:ln w="63500">
                              <a:solidFill>
                                <a:schemeClr val="tx1"/>
                              </a:solidFill>
                              <a:tailEnd type="stealth"/>
                            </a:ln>
                          </wps:spPr>
                          <wps:style>
                            <a:lnRef idx="2">
                              <a:schemeClr val="accent1"/>
                            </a:lnRef>
                            <a:fillRef idx="0">
                              <a:schemeClr val="accent1"/>
                            </a:fillRef>
                            <a:effectRef idx="1">
                              <a:schemeClr val="accent1"/>
                            </a:effectRef>
                            <a:fontRef idx="minor">
                              <a:schemeClr val="tx1"/>
                            </a:fontRef>
                          </wps:style>
                          <wps:bodyPr/>
                        </wps:wsp>
                        <wps:wsp>
                          <wps:cNvPr id="104" name="Straight Connector 104"/>
                          <wps:cNvCnPr/>
                          <wps:spPr>
                            <a:xfrm>
                              <a:off x="1374802" y="1945193"/>
                              <a:ext cx="0" cy="809390"/>
                            </a:xfrm>
                            <a:prstGeom prst="line">
                              <a:avLst/>
                            </a:prstGeom>
                            <a:ln w="6350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05" name="Straight Connector 105"/>
                          <wps:cNvCnPr/>
                          <wps:spPr>
                            <a:xfrm>
                              <a:off x="3889240" y="1933810"/>
                              <a:ext cx="0" cy="809390"/>
                            </a:xfrm>
                            <a:prstGeom prst="line">
                              <a:avLst/>
                            </a:prstGeom>
                            <a:ln w="6350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06" name="Straight Connector 106"/>
                          <wps:cNvCnPr>
                            <a:cxnSpLocks/>
                          </wps:cNvCnPr>
                          <wps:spPr>
                            <a:xfrm>
                              <a:off x="6404002" y="1933575"/>
                              <a:ext cx="0" cy="809390"/>
                            </a:xfrm>
                            <a:prstGeom prst="line">
                              <a:avLst/>
                            </a:prstGeom>
                            <a:ln w="6350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07" name="TextBox 14"/>
                          <wps:cNvSpPr txBox="1"/>
                          <wps:spPr>
                            <a:xfrm>
                              <a:off x="4068102" y="1495685"/>
                              <a:ext cx="2136072" cy="552347"/>
                            </a:xfrm>
                            <a:prstGeom prst="rect">
                              <a:avLst/>
                            </a:prstGeom>
                            <a:noFill/>
                          </wps:spPr>
                          <wps:txbx>
                            <w:txbxContent>
                              <w:p w14:paraId="097E1B0F"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18"/>
                                    <w:szCs w:val="18"/>
                                  </w:rPr>
                                  <w:t>Mutant clones competition</w:t>
                                </w:r>
                              </w:p>
                            </w:txbxContent>
                          </wps:txbx>
                          <wps:bodyPr wrap="square" rtlCol="0">
                            <a:noAutofit/>
                          </wps:bodyPr>
                        </wps:wsp>
                        <wps:wsp>
                          <wps:cNvPr id="108" name="TextBox 15"/>
                          <wps:cNvSpPr txBox="1"/>
                          <wps:spPr>
                            <a:xfrm>
                              <a:off x="6853705" y="1668425"/>
                              <a:ext cx="1487842" cy="347444"/>
                            </a:xfrm>
                            <a:prstGeom prst="rect">
                              <a:avLst/>
                            </a:prstGeom>
                            <a:noFill/>
                          </wps:spPr>
                          <wps:txbx>
                            <w:txbxContent>
                              <w:p w14:paraId="45E0CD64"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18"/>
                                    <w:szCs w:val="18"/>
                                  </w:rPr>
                                  <w:t>Tumor</w:t>
                                </w:r>
                              </w:p>
                            </w:txbxContent>
                          </wps:txbx>
                          <wps:bodyPr wrap="square" rtlCol="0">
                            <a:noAutofit/>
                          </wps:bodyPr>
                        </wps:wsp>
                        <wps:wsp>
                          <wps:cNvPr id="109" name="TextBox 13"/>
                          <wps:cNvSpPr txBox="1"/>
                          <wps:spPr>
                            <a:xfrm>
                              <a:off x="137955" y="2518834"/>
                              <a:ext cx="1411289" cy="620648"/>
                            </a:xfrm>
                            <a:prstGeom prst="rect">
                              <a:avLst/>
                            </a:prstGeom>
                            <a:noFill/>
                            <a:ln>
                              <a:noFill/>
                            </a:ln>
                          </wps:spPr>
                          <wps:txbx>
                            <w:txbxContent>
                              <w:p w14:paraId="5C343EFB"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growth of larger clones</w:t>
                                </w:r>
                              </w:p>
                              <w:p w14:paraId="5B61123A"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constrained</w:t>
                                </w:r>
                              </w:p>
                            </w:txbxContent>
                          </wps:txbx>
                          <wps:bodyPr wrap="square" rtlCol="0">
                            <a:noAutofit/>
                          </wps:bodyPr>
                        </wps:wsp>
                        <wps:wsp>
                          <wps:cNvPr id="110" name="TextBox 13"/>
                          <wps:cNvSpPr txBox="1"/>
                          <wps:spPr>
                            <a:xfrm>
                              <a:off x="1525242" y="2441406"/>
                              <a:ext cx="2231146" cy="620648"/>
                            </a:xfrm>
                            <a:prstGeom prst="rect">
                              <a:avLst/>
                            </a:prstGeom>
                            <a:noFill/>
                            <a:ln>
                              <a:noFill/>
                            </a:ln>
                          </wps:spPr>
                          <wps:txbx>
                            <w:txbxContent>
                              <w:p w14:paraId="36051C41"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Clones grow to fill vacated neighborhoods;</w:t>
                                </w:r>
                              </w:p>
                              <w:p w14:paraId="7D19B3A4"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 xml:space="preserve">DNA damage </w:t>
                                </w:r>
                              </w:p>
                            </w:txbxContent>
                          </wps:txbx>
                          <wps:bodyPr wrap="square" rtlCol="0">
                            <a:noAutofit/>
                          </wps:bodyPr>
                        </wps:wsp>
                        <wps:wsp>
                          <wps:cNvPr id="111" name="TextBox 12"/>
                          <wps:cNvSpPr txBox="1"/>
                          <wps:spPr>
                            <a:xfrm>
                              <a:off x="6529128" y="2370667"/>
                              <a:ext cx="2218799" cy="780017"/>
                            </a:xfrm>
                            <a:prstGeom prst="rect">
                              <a:avLst/>
                            </a:prstGeom>
                            <a:noFill/>
                            <a:ln>
                              <a:noFill/>
                            </a:ln>
                          </wps:spPr>
                          <wps:txbx>
                            <w:txbxContent>
                              <w:p w14:paraId="5E0D8619"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Evolution and diversification independently of the host</w:t>
                                </w:r>
                              </w:p>
                            </w:txbxContent>
                          </wps:txbx>
                          <wps:bodyPr wrap="square" rtlCol="0">
                            <a:noAutofit/>
                          </wps:bodyPr>
                        </wps:wsp>
                        <wps:wsp>
                          <wps:cNvPr id="112" name="TextBox 13"/>
                          <wps:cNvSpPr txBox="1"/>
                          <wps:spPr>
                            <a:xfrm>
                              <a:off x="491848" y="1481667"/>
                              <a:ext cx="1687868" cy="324678"/>
                            </a:xfrm>
                            <a:prstGeom prst="rect">
                              <a:avLst/>
                            </a:prstGeom>
                            <a:noFill/>
                          </wps:spPr>
                          <wps:txbx>
                            <w:txbxContent>
                              <w:p w14:paraId="47DE6019"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16"/>
                                    <w:szCs w:val="16"/>
                                  </w:rPr>
                                  <w:t>Homeostasis</w:t>
                                </w:r>
                              </w:p>
                            </w:txbxContent>
                          </wps:txbx>
                          <wps:bodyPr wrap="square" rtlCol="0">
                            <a:noAutofit/>
                          </wps:bodyPr>
                        </wps:wsp>
                        <wps:wsp>
                          <wps:cNvPr id="113" name="Lightning Bolt 113"/>
                          <wps:cNvSpPr/>
                          <wps:spPr>
                            <a:xfrm>
                              <a:off x="2365402" y="1524000"/>
                              <a:ext cx="533400" cy="685800"/>
                            </a:xfrm>
                            <a:prstGeom prst="lightningBolt">
                              <a:avLst/>
                            </a:prstGeom>
                            <a:solidFill>
                              <a:srgbClr val="FFFF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114" name="TextBox 13"/>
                          <wps:cNvSpPr txBox="1"/>
                          <wps:spPr>
                            <a:xfrm>
                              <a:off x="1444477" y="924580"/>
                              <a:ext cx="2291648" cy="461279"/>
                            </a:xfrm>
                            <a:prstGeom prst="rect">
                              <a:avLst/>
                            </a:prstGeom>
                            <a:noFill/>
                          </wps:spPr>
                          <wps:txbx>
                            <w:txbxContent>
                              <w:p w14:paraId="391971F4"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chronic UV compromises spatial constraints</w:t>
                                </w:r>
                              </w:p>
                            </w:txbxContent>
                          </wps:txbx>
                          <wps:bodyPr wrap="square" rtlCol="0">
                            <a:noAutofit/>
                          </wps:bodyPr>
                        </wps:wsp>
                        <wps:wsp>
                          <wps:cNvPr id="115" name="TextBox 13"/>
                          <wps:cNvSpPr txBox="1"/>
                          <wps:spPr>
                            <a:xfrm>
                              <a:off x="3854808" y="2451755"/>
                              <a:ext cx="2584277" cy="620648"/>
                            </a:xfrm>
                            <a:prstGeom prst="rect">
                              <a:avLst/>
                            </a:prstGeom>
                            <a:noFill/>
                            <a:ln>
                              <a:noFill/>
                            </a:ln>
                          </wps:spPr>
                          <wps:txbx>
                            <w:txbxContent>
                              <w:p w14:paraId="20357370"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Clones probing (epi)genetics to increase fitness (intra &amp; inter lineage competition)</w:t>
                                </w:r>
                              </w:p>
                            </w:txbxContent>
                          </wps:txbx>
                          <wps:bodyPr wrap="square" rtlCol="0">
                            <a:noAutofit/>
                          </wps:bodyPr>
                        </wps:wsp>
                        <wps:wsp>
                          <wps:cNvPr id="116" name="TextBox 13"/>
                          <wps:cNvSpPr txBox="1"/>
                          <wps:spPr>
                            <a:xfrm>
                              <a:off x="1221723" y="0"/>
                              <a:ext cx="2514403" cy="983095"/>
                            </a:xfrm>
                            <a:prstGeom prst="rect">
                              <a:avLst/>
                            </a:prstGeom>
                            <a:noFill/>
                          </wps:spPr>
                          <wps:txbx>
                            <w:txbxContent>
                              <w:p w14:paraId="3D9A4257" w14:textId="7A4142CE" w:rsidR="005C72AF" w:rsidRDefault="005C72AF" w:rsidP="00EB050C">
                                <w:pPr>
                                  <w:pStyle w:val="NormalWeb"/>
                                  <w:spacing w:before="0" w:beforeAutospacing="0" w:after="0" w:afterAutospacing="0"/>
                                  <w:jc w:val="center"/>
                                </w:pPr>
                                <w:r>
                                  <w:rPr>
                                    <w:rFonts w:ascii="Arial" w:hAnsi="Arial" w:cs="Arial"/>
                                    <w:b/>
                                    <w:bCs/>
                                    <w:color w:val="000000" w:themeColor="text1"/>
                                    <w:kern w:val="24"/>
                                    <w:sz w:val="20"/>
                                    <w:szCs w:val="20"/>
                                  </w:rPr>
                                  <w:t>(1) Disruption Phase</w:t>
                                </w:r>
                              </w:p>
                              <w:p w14:paraId="61EFD55A"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host control in place over expanded clones</w:t>
                                </w:r>
                              </w:p>
                            </w:txbxContent>
                          </wps:txbx>
                          <wps:bodyPr wrap="square" rtlCol="0">
                            <a:noAutofit/>
                          </wps:bodyPr>
                        </wps:wsp>
                        <wps:wsp>
                          <wps:cNvPr id="117" name="TextBox 13"/>
                          <wps:cNvSpPr txBox="1"/>
                          <wps:spPr>
                            <a:xfrm>
                              <a:off x="3909547" y="-16849"/>
                              <a:ext cx="2529462" cy="1330775"/>
                            </a:xfrm>
                            <a:prstGeom prst="rect">
                              <a:avLst/>
                            </a:prstGeom>
                            <a:noFill/>
                            <a:ln w="3175">
                              <a:noFill/>
                            </a:ln>
                          </wps:spPr>
                          <wps:txbx>
                            <w:txbxContent>
                              <w:p w14:paraId="48D8BE0E" w14:textId="0EC4BCAB" w:rsidR="005C72AF" w:rsidRDefault="005C72AF" w:rsidP="00EB050C">
                                <w:pPr>
                                  <w:pStyle w:val="NormalWeb"/>
                                  <w:spacing w:before="0" w:beforeAutospacing="0" w:after="0" w:afterAutospacing="0"/>
                                  <w:jc w:val="center"/>
                                </w:pPr>
                                <w:r>
                                  <w:rPr>
                                    <w:rFonts w:ascii="Arial" w:hAnsi="Arial" w:cs="Arial"/>
                                    <w:b/>
                                    <w:bCs/>
                                    <w:color w:val="000000" w:themeColor="text1"/>
                                    <w:kern w:val="24"/>
                                    <w:sz w:val="20"/>
                                    <w:szCs w:val="20"/>
                                  </w:rPr>
                                  <w:t>(2) Clonal Selection Phase</w:t>
                                </w:r>
                              </w:p>
                              <w:p w14:paraId="3DFFE931"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cells developing self-defined fitness</w:t>
                                </w:r>
                              </w:p>
                            </w:txbxContent>
                          </wps:txbx>
                          <wps:bodyPr wrap="square" rtlCol="0">
                            <a:noAutofit/>
                          </wps:bodyPr>
                        </wps:wsp>
                        <wps:wsp>
                          <wps:cNvPr id="118" name="TextBox 13"/>
                          <wps:cNvSpPr txBox="1"/>
                          <wps:spPr>
                            <a:xfrm>
                              <a:off x="6378676" y="0"/>
                              <a:ext cx="2438580" cy="983095"/>
                            </a:xfrm>
                            <a:prstGeom prst="rect">
                              <a:avLst/>
                            </a:prstGeom>
                            <a:noFill/>
                          </wps:spPr>
                          <wps:txbx>
                            <w:txbxContent>
                              <w:p w14:paraId="1DA1C8EE"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20"/>
                                    <w:szCs w:val="20"/>
                                  </w:rPr>
                                  <w:t>(3) Lesion phase</w:t>
                                </w:r>
                              </w:p>
                              <w:p w14:paraId="62A61AEA"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breakout of the fittest</w:t>
                                </w:r>
                              </w:p>
                            </w:txbxContent>
                          </wps:txbx>
                          <wps:bodyPr wrap="square" rtlCol="0">
                            <a:noAutofit/>
                          </wps:bodyPr>
                        </wps:wsp>
                        <pic:pic xmlns:pic="http://schemas.openxmlformats.org/drawingml/2006/picture">
                          <pic:nvPicPr>
                            <pic:cNvPr id="119" name="Picture 11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1542154" y="3360899"/>
                              <a:ext cx="2216151" cy="185000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20" name="Picture 120" descr="Z:\Users\Tsai lab\Confetti mice\Confetti #291\3 months UV\Confetti 291 092118\10x bottom random 5_ProjMax001.ti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4026855" y="3355229"/>
                              <a:ext cx="2224201" cy="18470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 name="Picture 121" descr="Z:\Users\Tsai lab\Confetti mice\Batch 3 #289, 303, 317\317\Confetti 317 pre-tumor 100919\Tumor A_ProjMax001.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510924" y="3340713"/>
                              <a:ext cx="2238188" cy="1847088"/>
                            </a:xfrm>
                            <a:prstGeom prst="rect">
                              <a:avLst/>
                            </a:prstGeom>
                            <a:noFill/>
                            <a:extLst>
                              <a:ext uri="{909E8E84-426E-40DD-AFC4-6F175D3DCCD1}">
                                <a14:hiddenFill xmlns:a14="http://schemas.microsoft.com/office/drawing/2010/main">
                                  <a:solidFill>
                                    <a:srgbClr val="FFFFFF"/>
                                  </a:solidFill>
                                </a14:hiddenFill>
                              </a:ext>
                            </a:extLst>
                          </pic:spPr>
                        </pic:pic>
                        <wps:wsp>
                          <wps:cNvPr id="122" name="TextBox 13"/>
                          <wps:cNvSpPr txBox="1"/>
                          <wps:spPr>
                            <a:xfrm>
                              <a:off x="1646391" y="5221069"/>
                              <a:ext cx="1971854" cy="552347"/>
                            </a:xfrm>
                            <a:prstGeom prst="rect">
                              <a:avLst/>
                            </a:prstGeom>
                            <a:noFill/>
                          </wps:spPr>
                          <wps:txbx>
                            <w:txbxContent>
                              <w:p w14:paraId="196375A7" w14:textId="40527A40" w:rsidR="005C72AF" w:rsidRDefault="005C72AF" w:rsidP="00EB050C">
                                <w:pPr>
                                  <w:pStyle w:val="NormalWeb"/>
                                  <w:spacing w:before="0" w:beforeAutospacing="0" w:after="0" w:afterAutospacing="0"/>
                                  <w:jc w:val="center"/>
                                </w:pPr>
                                <w:r>
                                  <w:rPr>
                                    <w:rFonts w:ascii="Arial" w:hAnsi="Arial" w:cs="Arial"/>
                                    <w:b/>
                                    <w:bCs/>
                                    <w:color w:val="000000" w:themeColor="text1"/>
                                    <w:kern w:val="24"/>
                                    <w:sz w:val="18"/>
                                    <w:szCs w:val="18"/>
                                  </w:rPr>
                                  <w:t xml:space="preserve">Coefficient of variance ≈ 1  </w:t>
                                </w:r>
                              </w:p>
                            </w:txbxContent>
                          </wps:txbx>
                          <wps:bodyPr wrap="square" rtlCol="0">
                            <a:noAutofit/>
                          </wps:bodyPr>
                        </wps:wsp>
                        <wps:wsp>
                          <wps:cNvPr id="123" name="TextBox 13"/>
                          <wps:cNvSpPr txBox="1"/>
                          <wps:spPr>
                            <a:xfrm>
                              <a:off x="4071668" y="5221069"/>
                              <a:ext cx="2099031" cy="552347"/>
                            </a:xfrm>
                            <a:prstGeom prst="rect">
                              <a:avLst/>
                            </a:prstGeom>
                            <a:noFill/>
                          </wps:spPr>
                          <wps:txbx>
                            <w:txbxContent>
                              <w:p w14:paraId="17A537B3"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18"/>
                                    <w:szCs w:val="18"/>
                                  </w:rPr>
                                  <w:t xml:space="preserve">Coefficient of variance ˃˃ 1  </w:t>
                                </w:r>
                              </w:p>
                            </w:txbxContent>
                          </wps:txbx>
                          <wps:bodyPr wrap="square" rtlCol="0">
                            <a:noAutofit/>
                          </wps:bodyPr>
                        </wps:wsp>
                        <wps:wsp>
                          <wps:cNvPr id="124" name="TextBox 13"/>
                          <wps:cNvSpPr txBox="1"/>
                          <wps:spPr>
                            <a:xfrm>
                              <a:off x="6800499" y="5358789"/>
                              <a:ext cx="1675520" cy="347444"/>
                            </a:xfrm>
                            <a:prstGeom prst="rect">
                              <a:avLst/>
                            </a:prstGeom>
                            <a:noFill/>
                          </wps:spPr>
                          <wps:txbx>
                            <w:txbxContent>
                              <w:p w14:paraId="38569210"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18"/>
                                    <w:szCs w:val="18"/>
                                  </w:rPr>
                                  <w:t>Tumor</w:t>
                                </w:r>
                              </w:p>
                            </w:txbxContent>
                          </wps:txbx>
                          <wps:bodyPr wrap="square" rtlCol="0">
                            <a:noAutofit/>
                          </wps:bodyPr>
                        </wps:wsp>
                      </wpg:grpSp>
                      <wps:wsp>
                        <wps:cNvPr id="125" name="TextBox 2">
                          <a:extLst/>
                        </wps:cNvPr>
                        <wps:cNvSpPr txBox="1"/>
                        <wps:spPr>
                          <a:xfrm>
                            <a:off x="29690" y="5794084"/>
                            <a:ext cx="4661243" cy="974985"/>
                          </a:xfrm>
                          <a:prstGeom prst="rect">
                            <a:avLst/>
                          </a:prstGeom>
                          <a:noFill/>
                        </wps:spPr>
                        <wps:txbx>
                          <w:txbxContent>
                            <w:p w14:paraId="6C2E46F4" w14:textId="77777777" w:rsidR="005C72AF" w:rsidRPr="003F16F0" w:rsidRDefault="005C72AF" w:rsidP="00EB050C">
                              <w:pPr>
                                <w:pStyle w:val="NormalWeb"/>
                                <w:spacing w:before="0" w:beforeAutospacing="0" w:after="0" w:afterAutospacing="0"/>
                                <w:jc w:val="both"/>
                                <w:rPr>
                                  <w:sz w:val="22"/>
                                </w:rPr>
                              </w:pPr>
                              <w:r w:rsidRPr="003F16F0">
                                <w:rPr>
                                  <w:rFonts w:ascii="Arial" w:hAnsi="Arial" w:cs="Arial"/>
                                  <w:b/>
                                  <w:bCs/>
                                  <w:color w:val="000000" w:themeColor="text1"/>
                                  <w:kern w:val="24"/>
                                  <w:sz w:val="16"/>
                                  <w:szCs w:val="18"/>
                                </w:rPr>
                                <w:t>Figure 1.  Cancer development as a process in three phases.</w:t>
                              </w:r>
                              <w:r w:rsidRPr="003F16F0">
                                <w:rPr>
                                  <w:rFonts w:ascii="Arial" w:hAnsi="Arial" w:cs="Arial"/>
                                  <w:color w:val="000000" w:themeColor="text1"/>
                                  <w:kern w:val="24"/>
                                  <w:sz w:val="16"/>
                                  <w:szCs w:val="18"/>
                                </w:rPr>
                                <w:t xml:space="preserve"> In the course of extrinsic damage, a wide variance in clone sizes begins to develop, but tissue control predominates (phase 1) until cell intrinsic alterations drive competition (phase 2) eventuating in tumors which have independent fitness functions (phase 3).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73EC815" id="Group 3" o:spid="_x0000_s1026" style="position:absolute;left:0;text-align:left;margin-left:-5.1pt;margin-top:32pt;width:344.75pt;height:320.8pt;z-index:251659264;mso-width-relative:margin;mso-height-relative:margin" coordorigin="296,-168" coordsize="46612,67859"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">
                <v:group id="Group 102" o:spid="_x0000_s1027" style="position:absolute;left:709;top:-168;width:45549;height:57902" coordorigin="1379,-168" coordsize="88568,57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o:lock v:ext="edit" aspectratio="t"/>
                  <v:shapetype id="_x0000_t32" coordsize="21600,21600" o:spt="32" o:oned="t" path="m,l21600,21600e" filled="f">
                    <v:path arrowok="t" fillok="f" o:connecttype="none"/>
                    <o:lock v:ext="edit" shapetype="t"/>
                  </v:shapetype>
                  <v:shape id="Straight Arrow Connector 103" o:spid="_x0000_s1028" type="#_x0000_t32" style="position:absolute;left:13748;top:23028;width:76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oXbcQAAADcAAAADwAAAGRycy9kb3ducmV2LnhtbERPS2sCMRC+C/0PYYTeNLFSaVej9GGh&#10;FC9VL70Nm9nN4may3cR19dc3BcHbfHzPWax6V4uO2lB51jAZKxDEuTcVlxr2u4/RE4gQkQ3WnknD&#10;mQKslneDBWbGn/ibum0sRQrhkKEGG2OTSRlySw7D2DfEiSt86zAm2JbStHhK4a6WD0rNpMOKU4PF&#10;ht4s5Yft0WkoHic/hdq9fu279fTybg+zZ7f51fp+2L/MQUTq4018dX+aNF9N4f+ZdIF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KhdtxAAAANwAAAAPAAAAAAAAAAAA&#10;AAAAAKECAABkcnMvZG93bnJldi54bWxQSwUGAAAAAAQABAD5AAAAkgMAAAAA&#10;" strokecolor="black [3213]" strokeweight="5pt">
                    <v:stroke endarrow="classic" joinstyle="miter"/>
                    <o:lock v:ext="edit" shapetype="f"/>
                  </v:shape>
                  <v:line id="Straight Connector 104" o:spid="_x0000_s1029" style="position:absolute;visibility:visible;mso-wrap-style:square" from="13748,19451" to="13748,27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lM7sMAAADcAAAADwAAAGRycy9kb3ducmV2LnhtbERP22rCQBB9L/Qflin4IrrRFpHUVaQQ&#10;LQqi8fI8ZKdJanY2ZFeNf+8WhL7N4VxnMmtNJa7UuNKygkE/AkGcWV1yruCwT3pjEM4ja6wsk4I7&#10;OZhNX18mGGt74x1dU5+LEMIuRgWF93UspcsKMuj6tiYO3I9tDPoAm1zqBm8h3FRyGEUjabDk0FBg&#10;TV8FZef0YhScjtvzb3eRrO7JJj2uSS7Xc/+uVOetnX+C8NT6f/HT/a3D/OgD/p4JF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JTO7DAAAA3AAAAA8AAAAAAAAAAAAA&#10;AAAAoQIAAGRycy9kb3ducmV2LnhtbFBLBQYAAAAABAAEAPkAAACRAwAAAAA=&#10;" strokecolor="red" strokeweight="5pt">
                    <v:stroke joinstyle="miter"/>
                  </v:line>
                  <v:line id="Straight Connector 105" o:spid="_x0000_s1030" style="position:absolute;visibility:visible;mso-wrap-style:square" from="38892,19338" to="38892,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XpdcMAAADcAAAADwAAAGRycy9kb3ducmV2LnhtbERP22rCQBB9L/Qflin4IrrRUpHUVaQQ&#10;LQqi8fI8ZKdJanY2ZFeNf+8WhL7N4VxnMmtNJa7UuNKygkE/AkGcWV1yruCwT3pjEM4ja6wsk4I7&#10;OZhNX18mGGt74x1dU5+LEMIuRgWF93UspcsKMuj6tiYO3I9tDPoAm1zqBm8h3FRyGEUjabDk0FBg&#10;TV8FZef0YhScjtvzb3eRrO7JJj2uSS7Xc/+uVOetnX+C8NT6f/HT/a3D/OgD/p4JF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F6XXDAAAA3AAAAA8AAAAAAAAAAAAA&#10;AAAAoQIAAGRycy9kb3ducmV2LnhtbFBLBQYAAAAABAAEAPkAAACRAwAAAAA=&#10;" strokecolor="red" strokeweight="5pt">
                    <v:stroke joinstyle="miter"/>
                  </v:line>
                  <v:line id="Straight Connector 106" o:spid="_x0000_s1031" style="position:absolute;visibility:visible;mso-wrap-style:square" from="64040,19335" to="64040,2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d3AsQAAADcAAAADwAAAGRycy9kb3ducmV2LnhtbERPTWvCQBC9C/0PyxR6Ed3UgpToJkgh&#10;tVQoNhrPQ3ZMUrOzIbvV+O+7BcHbPN7nLNPBtOJMvWssK3ieRiCIS6sbrhTsd9nkFYTzyBpby6Tg&#10;Sg7S5GG0xFjbC3/TOfeVCCHsYlRQe9/FUrqyJoNuajviwB1tb9AH2FdS93gJ4aaVsyiaS4MNh4Ya&#10;O3qrqTzlv0bBodiefsbv2ec1+8qLDcn1ZuVflHp6HFYLEJ4Gfxff3B86zI/m8P9MuEA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F3cCxAAAANwAAAAPAAAAAAAAAAAA&#10;AAAAAKECAABkcnMvZG93bnJldi54bWxQSwUGAAAAAAQABAD5AAAAkgMAAAAA&#10;" strokecolor="red" strokeweight="5pt">
                    <v:stroke joinstyle="miter"/>
                    <o:lock v:ext="edit" shapetype="f"/>
                  </v:line>
                  <v:shapetype id="_x0000_t202" coordsize="21600,21600" o:spt="202" path="m,l,21600r21600,l21600,xe">
                    <v:stroke joinstyle="miter"/>
                    <v:path gradientshapeok="t" o:connecttype="rect"/>
                  </v:shapetype>
                  <v:shape id="TextBox 14" o:spid="_x0000_s1032" type="#_x0000_t202" style="position:absolute;left:40681;top:14956;width:21360;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HlMIA&#10;AADcAAAADwAAAGRycy9kb3ducmV2LnhtbERPTWvCQBC9F/wPywjedFextcZsRFoKPbWYtoK3ITsm&#10;wexsyG5N/PduQehtHu9z0u1gG3GhzteONcxnCgRx4UzNpYbvr7fpMwgfkA02jknDlTxss9FDiolx&#10;Pe/pkodSxBD2CWqoQmgTKX1RkUU/cy1x5E6usxgi7EppOuxjuG3kQqknabHm2FBhSy8VFef812r4&#10;+TgdD0v1Wb7ax7Z3g5Js11LryXjYbUAEGsK/+O5+N3G+WsH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YeUwgAAANwAAAAPAAAAAAAAAAAAAAAAAJgCAABkcnMvZG93&#10;bnJldi54bWxQSwUGAAAAAAQABAD1AAAAhwMAAAAA&#10;" filled="f" stroked="f">
                    <v:textbox>
                      <w:txbxContent>
                        <w:p w14:paraId="097E1B0F"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18"/>
                              <w:szCs w:val="18"/>
                            </w:rPr>
                            <w:t>Mutant clones competition</w:t>
                          </w:r>
                        </w:p>
                      </w:txbxContent>
                    </v:textbox>
                  </v:shape>
                  <v:shape id="TextBox 15" o:spid="_x0000_s1033" type="#_x0000_t202" style="position:absolute;left:68537;top:16684;width:14878;height:3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T5sQA&#10;AADcAAAADwAAAGRycy9kb3ducmV2LnhtbESPQWvCQBCF70L/wzKF3nS3UkVTVymVQk+KsRV6G7Jj&#10;EpqdDdmtSf+9cxC8zfDevPfNajP4Rl2oi3VgC88TA4q4CK7m0sLX8WO8ABUTssMmMFn4pwib9cNo&#10;hZkLPR/okqdSSQjHDC1UKbWZ1rGoyGOchJZYtHPoPCZZu1K7DnsJ942eGjPXHmuWhgpbeq+o+M3/&#10;vIXv3fnn9GL25dbP2j4MRrNfamufHoe3V1CJhnQ3364/neAboZV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mE+bEAAAA3AAAAA8AAAAAAAAAAAAAAAAAmAIAAGRycy9k&#10;b3ducmV2LnhtbFBLBQYAAAAABAAEAPUAAACJAwAAAAA=&#10;" filled="f" stroked="f">
                    <v:textbox>
                      <w:txbxContent>
                        <w:p w14:paraId="45E0CD64"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18"/>
                              <w:szCs w:val="18"/>
                            </w:rPr>
                            <w:t>Tumor</w:t>
                          </w:r>
                        </w:p>
                      </w:txbxContent>
                    </v:textbox>
                  </v:shape>
                  <v:shape id="TextBox 13" o:spid="_x0000_s1034" type="#_x0000_t202" style="position:absolute;left:1379;top:25188;width:14113;height:6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q2fcAA&#10;AADcAAAADwAAAGRycy9kb3ducmV2LnhtbERPTYvCMBC9C/sfwix402RFZa1GWVYET4q6Ct6GZmzL&#10;NpPSRFv/vREEb/N4nzNbtLYUN6p94VjDV1+BIE6dKTjT8HdY9b5B+IBssHRMGu7kYTH/6MwwMa7h&#10;Hd32IRMxhH2CGvIQqkRKn+Zk0fddRRy5i6sthgjrTJoamxhuSzlQaiwtFhwbcqzoN6f0f3+1Go6b&#10;y/k0VNtsaUdV41ol2U6k1t3P9mcKIlAb3uKXe23ifDWB5zPxAj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Wq2fcAAAADcAAAADwAAAAAAAAAAAAAAAACYAgAAZHJzL2Rvd25y&#10;ZXYueG1sUEsFBgAAAAAEAAQA9QAAAIUDAAAAAA==&#10;" filled="f" stroked="f">
                    <v:textbox>
                      <w:txbxContent>
                        <w:p w14:paraId="5C343EFB"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growth of larger clones</w:t>
                          </w:r>
                        </w:p>
                        <w:p w14:paraId="5B61123A"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constrained</w:t>
                          </w:r>
                        </w:p>
                      </w:txbxContent>
                    </v:textbox>
                  </v:shape>
                  <v:shape id="TextBox 13" o:spid="_x0000_s1035" type="#_x0000_t202" style="position:absolute;left:15252;top:24414;width:22311;height:6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JPc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gi/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iT3EAAAA3AAAAA8AAAAAAAAAAAAAAAAAmAIAAGRycy9k&#10;b3ducmV2LnhtbFBLBQYAAAAABAAEAPUAAACJAwAAAAA=&#10;" filled="f" stroked="f">
                    <v:textbox>
                      <w:txbxContent>
                        <w:p w14:paraId="36051C41"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Clones grow to fill vacated neighborhoods;</w:t>
                          </w:r>
                        </w:p>
                        <w:p w14:paraId="7D19B3A4"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 xml:space="preserve">DNA damage </w:t>
                          </w:r>
                        </w:p>
                      </w:txbxContent>
                    </v:textbox>
                  </v:shape>
                  <v:shape id="TextBox 12" o:spid="_x0000_s1036" type="#_x0000_t202" style="position:absolute;left:65291;top:23706;width:22188;height:7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spsEA&#10;AADcAAAADwAAAGRycy9kb3ducmV2LnhtbERPTYvCMBC9C/6HMII3TbrootUo4iJ4cllXBW9DM7bF&#10;ZlKaaOu/3yws7G0e73OW685W4kmNLx1rSMYKBHHmTMm5htP3bjQD4QOywcoxaXiRh/Wq31tialzL&#10;X/Q8hlzEEPYpaihCqFMpfVaQRT92NXHkbq6xGCJscmkabGO4reSbUu/SYsmxocCatgVl9+PDajgf&#10;btfLRH3mH3Zat65Tku1caj0cdJsFiEBd+Bf/ufcmzk8S+H0mXi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FLKbBAAAA3AAAAA8AAAAAAAAAAAAAAAAAmAIAAGRycy9kb3du&#10;cmV2LnhtbFBLBQYAAAAABAAEAPUAAACGAwAAAAA=&#10;" filled="f" stroked="f">
                    <v:textbox>
                      <w:txbxContent>
                        <w:p w14:paraId="5E0D8619"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Evolution and diversification independently of the host</w:t>
                          </w:r>
                        </w:p>
                      </w:txbxContent>
                    </v:textbox>
                  </v:shape>
                  <v:shape id="TextBox 13" o:spid="_x0000_s1037" type="#_x0000_t202" style="position:absolute;left:4918;top:14816;width:16879;height:3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y0cIA&#10;AADcAAAADwAAAGRycy9kb3ducmV2LnhtbERPTWvCQBC9C/0Pywi9md1IFU2zhqIUerKordDbkB2T&#10;YHY2ZLcm/ffdQsHbPN7n5MVoW3Gj3jeONaSJAkFcOtNwpeHj9DpbgfAB2WDrmDT8kIdi8zDJMTNu&#10;4APdjqESMYR9hhrqELpMSl/WZNEnriOO3MX1FkOEfSVNj0MMt62cK7WUFhuODTV2tK2pvB6/rYbP&#10;/eXr/KTeq51ddIMblWS7llo/TseXZxCBxnAX/7vfTJyfzu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7LRwgAAANwAAAAPAAAAAAAAAAAAAAAAAJgCAABkcnMvZG93&#10;bnJldi54bWxQSwUGAAAAAAQABAD1AAAAhwMAAAAA&#10;" filled="f" stroked="f">
                    <v:textbox>
                      <w:txbxContent>
                        <w:p w14:paraId="47DE6019"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16"/>
                              <w:szCs w:val="16"/>
                            </w:rPr>
                            <w:t>Homeostasis</w:t>
                          </w:r>
                        </w:p>
                      </w:txbxContent>
                    </v:textbox>
                  </v:shape>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Lightning Bolt 113" o:spid="_x0000_s1038" type="#_x0000_t73" style="position:absolute;left:23654;top:15240;width:533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wqMMA&#10;AADcAAAADwAAAGRycy9kb3ducmV2LnhtbESPwWrDMBBE74X8g9hAb41sB0xxo5gmYBpDL3HyAYu1&#10;tZ1aKyOpifv3UaDQ2y4zO292U85mFFdyfrCsIF0lIIhbqwfuFJxP1csrCB+QNY6WScEveSi3i6cN&#10;Ftre+EjXJnQihrAvUEEfwlRI6dueDPqVnYij9mWdwRBX10nt8BbDzSizJMmlwYEjoceJ9j21382P&#10;idzdsSa+5Oz8iZos+6g+60ul1PNyfn8DEWgO/+a/64OO9dM1PJ6JE8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UwqMMAAADcAAAADwAAAAAAAAAAAAAAAACYAgAAZHJzL2Rv&#10;d25yZXYueG1sUEsFBgAAAAAEAAQA9QAAAIgDAAAAAA==&#10;" fillcolor="yellow" strokecolor="red" strokeweight="3pt"/>
                  <v:shape id="TextBox 13" o:spid="_x0000_s1039" type="#_x0000_t202" style="position:absolute;left:14444;top:9245;width:22917;height:4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PPsAA&#10;AADcAAAADwAAAGRycy9kb3ducmV2LnhtbERPTYvCMBC9C/sfwgh700RR0a5RFmXBk6LuCnsbmrEt&#10;NpPSRFv/vREEb/N4nzNftrYUN6p94VjDoK9AEKfOFJxp+D3+9KYgfEA2WDomDXfysFx8dOaYGNfw&#10;nm6HkIkYwj5BDXkIVSKlT3Oy6PuuIo7c2dUWQ4R1Jk2NTQy3pRwqNZEWC44NOVa0yim9HK5Ww9/2&#10;/H8aqV22tuOqca2SbGdS689u+/0FIlAb3uKXe2Pi/MEI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KPPsAAAADcAAAADwAAAAAAAAAAAAAAAACYAgAAZHJzL2Rvd25y&#10;ZXYueG1sUEsFBgAAAAAEAAQA9QAAAIUDAAAAAA==&#10;" filled="f" stroked="f">
                    <v:textbox>
                      <w:txbxContent>
                        <w:p w14:paraId="391971F4"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chronic UV compromises spatial constraints</w:t>
                          </w:r>
                        </w:p>
                      </w:txbxContent>
                    </v:textbox>
                  </v:shape>
                  <v:shape id="TextBox 13" o:spid="_x0000_s1040" type="#_x0000_t202" style="position:absolute;left:38548;top:24517;width:25842;height:6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14:paraId="20357370"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Clones probing (epi)genetics to increase fitness (intra &amp; inter lineage competition)</w:t>
                          </w:r>
                        </w:p>
                      </w:txbxContent>
                    </v:textbox>
                  </v:shape>
                  <v:shape id="TextBox 13" o:spid="_x0000_s1041" type="#_x0000_t202" style="position:absolute;left:12217;width:25144;height:9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0sIA&#10;AADcAAAADwAAAGRycy9kb3ducmV2LnhtbERPTWvCQBC9C/0Pywi9md1IK5pmDcVS6KmitkJvQ3ZM&#10;gtnZkN2a9N93BcHbPN7n5MVoW3Gh3jeONaSJAkFcOtNwpeHr8D5bgvAB2WDrmDT8kYdi/TDJMTNu&#10;4B1d9qESMYR9hhrqELpMSl/WZNEnriOO3Mn1FkOEfSVNj0MMt62cK7WQFhuODTV2tKmpPO9/rYbv&#10;z9PP8Ultqzf73A1uVJLtSmr9OB1fX0AEGsNdfHN/mDg/XcD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LTSwgAAANwAAAAPAAAAAAAAAAAAAAAAAJgCAABkcnMvZG93&#10;bnJldi54bWxQSwUGAAAAAAQABAD1AAAAhwMAAAAA&#10;" filled="f" stroked="f">
                    <v:textbox>
                      <w:txbxContent>
                        <w:p w14:paraId="3D9A4257" w14:textId="7A4142CE" w:rsidR="005C72AF" w:rsidRDefault="005C72AF" w:rsidP="00EB050C">
                          <w:pPr>
                            <w:pStyle w:val="NormalWeb"/>
                            <w:spacing w:before="0" w:beforeAutospacing="0" w:after="0" w:afterAutospacing="0"/>
                            <w:jc w:val="center"/>
                          </w:pPr>
                          <w:r>
                            <w:rPr>
                              <w:rFonts w:ascii="Arial" w:hAnsi="Arial" w:cs="Arial"/>
                              <w:b/>
                              <w:bCs/>
                              <w:color w:val="000000" w:themeColor="text1"/>
                              <w:kern w:val="24"/>
                              <w:sz w:val="20"/>
                              <w:szCs w:val="20"/>
                            </w:rPr>
                            <w:t>(1) Disruption Phase</w:t>
                          </w:r>
                        </w:p>
                        <w:p w14:paraId="61EFD55A"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host control in place over expanded clones</w:t>
                          </w:r>
                        </w:p>
                      </w:txbxContent>
                    </v:textbox>
                  </v:shape>
                  <v:shape id="TextBox 13" o:spid="_x0000_s1042" type="#_x0000_t202" style="position:absolute;left:39095;top:-168;width:25295;height:1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LM2sUA&#10;AADcAAAADwAAAGRycy9kb3ducmV2LnhtbESPQYvCMBCF7wv+hzCCtzXVg661qYgiCJ60HvQ2NGNb&#10;bCa1ibbur98sLOxthvfmfW+SVW9q8aLWVZYVTMYRCOLc6ooLBeds9/kFwnlkjbVlUvAmB6t08JFg&#10;rG3HR3qdfCFCCLsYFZTeN7GULi/JoBvbhjhoN9sa9GFtC6lb7EK4qeU0imbSYMWBUGJDm5Ly++lp&#10;Anfrr7tm8awefX47XOoum2XXb6VGw369BOGp9//mv+u9DvUnc/h9Jkwg0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szaxQAAANwAAAAPAAAAAAAAAAAAAAAAAJgCAABkcnMv&#10;ZG93bnJldi54bWxQSwUGAAAAAAQABAD1AAAAigMAAAAA&#10;" filled="f" stroked="f" strokeweight=".25pt">
                    <v:textbox>
                      <w:txbxContent>
                        <w:p w14:paraId="48D8BE0E" w14:textId="0EC4BCAB" w:rsidR="005C72AF" w:rsidRDefault="005C72AF" w:rsidP="00EB050C">
                          <w:pPr>
                            <w:pStyle w:val="NormalWeb"/>
                            <w:spacing w:before="0" w:beforeAutospacing="0" w:after="0" w:afterAutospacing="0"/>
                            <w:jc w:val="center"/>
                          </w:pPr>
                          <w:r>
                            <w:rPr>
                              <w:rFonts w:ascii="Arial" w:hAnsi="Arial" w:cs="Arial"/>
                              <w:b/>
                              <w:bCs/>
                              <w:color w:val="000000" w:themeColor="text1"/>
                              <w:kern w:val="24"/>
                              <w:sz w:val="20"/>
                              <w:szCs w:val="20"/>
                            </w:rPr>
                            <w:t>(2) Clonal Selection Phase</w:t>
                          </w:r>
                        </w:p>
                        <w:p w14:paraId="3DFFE931"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cells developing self-defined fitness</w:t>
                          </w:r>
                        </w:p>
                      </w:txbxContent>
                    </v:textbox>
                  </v:shape>
                  <v:shape id="TextBox 13" o:spid="_x0000_s1043" type="#_x0000_t202" style="position:absolute;left:63786;width:24386;height:9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8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Qiv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hTvEAAAA3AAAAA8AAAAAAAAAAAAAAAAAmAIAAGRycy9k&#10;b3ducmV2LnhtbFBLBQYAAAAABAAEAPUAAACJAwAAAAA=&#10;" filled="f" stroked="f">
                    <v:textbox>
                      <w:txbxContent>
                        <w:p w14:paraId="1DA1C8EE"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20"/>
                              <w:szCs w:val="20"/>
                            </w:rPr>
                            <w:t>(3) Lesion phase</w:t>
                          </w:r>
                        </w:p>
                        <w:p w14:paraId="62A61AEA" w14:textId="77777777" w:rsidR="005C72AF" w:rsidRDefault="005C72AF" w:rsidP="00EB050C">
                          <w:pPr>
                            <w:pStyle w:val="NormalWeb"/>
                            <w:spacing w:before="0" w:beforeAutospacing="0" w:after="0" w:afterAutospacing="0"/>
                            <w:jc w:val="center"/>
                          </w:pPr>
                          <w:r>
                            <w:rPr>
                              <w:rFonts w:ascii="Arial" w:hAnsi="Arial" w:cs="Arial"/>
                              <w:color w:val="000000" w:themeColor="text1"/>
                              <w:kern w:val="24"/>
                              <w:sz w:val="14"/>
                              <w:szCs w:val="14"/>
                            </w:rPr>
                            <w:t>breakout of the fittest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9" o:spid="_x0000_s1044" type="#_x0000_t75" style="position:absolute;left:15421;top:33608;width:22162;height:18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QjjjDAAAA3AAAAA8AAABkcnMvZG93bnJldi54bWxET99rwjAQfh/4P4QT9jZT5xBXjSKDgcNB&#10;seuLb0dzNsXmUpLMdv/9Mhj4dh/fz9vsRtuJG/nQOlYwn2UgiGunW24UVF/vTysQISJr7ByTgh8K&#10;sNtOHjaYazfwiW5lbEQK4ZCjAhNjn0sZakMWw8z1xIm7OG8xJugbqT0OKdx28jnLltJiy6nBYE9v&#10;hupr+W0VLMznR3E8V/6cVXwpiuPQv+BeqcfpuF+DiDTGu/jffdBp/vwV/p5JF8jt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COOMMAAADcAAAADwAAAAAAAAAAAAAAAACf&#10;AgAAZHJzL2Rvd25yZXYueG1sUEsFBgAAAAAEAAQA9wAAAI8DAAAAAA==&#10;" fillcolor="#4472c4 [3204]" strokecolor="black [3213]">
                    <v:imagedata r:id="rId9" o:title=""/>
                    <v:shadow color="#e7e6e6 [3214]"/>
                  </v:shape>
                  <v:shape id="Picture 120" o:spid="_x0000_s1045" type="#_x0000_t75" style="position:absolute;left:40268;top:33552;width:22242;height:18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K283DAAAA3AAAAA8AAABkcnMvZG93bnJldi54bWxEj0uLwkAQhO/C/oehhb3pxAeyRkcRRfC2&#10;+Nh7k2mTYKYnzMya+O+3Dwveuqnqqq/X29416kkh1p4NTMYZKOLC25pLA7frcfQFKiZki41nMvCi&#10;CNvNx2CNufUdn+l5SaWSEI45GqhSanOtY1GRwzj2LbFodx8cJllDqW3ATsJdo6dZttAOa5aGClva&#10;V1Q8Lr/OwPxnFiJO7ofb4TynfXbqlq/vnTGfw363ApWoT2/z//XJCv5U8OUZmUB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rbzcMAAADcAAAADwAAAAAAAAAAAAAAAACf&#10;AgAAZHJzL2Rvd25yZXYueG1sUEsFBgAAAAAEAAQA9wAAAI8DAAAAAA==&#10;">
                    <v:imagedata r:id="rId10" o:title="10x bottom random 5_ProjMax001"/>
                  </v:shape>
                  <v:shape id="Picture 121" o:spid="_x0000_s1046" type="#_x0000_t75" style="position:absolute;left:65109;top:33407;width:22382;height:18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y0O7CAAAA3AAAAA8AAABkcnMvZG93bnJldi54bWxET8luwjAQvSP1H6yp1BvYcKhQikFslaq2&#10;F5L0PsRDEojHke1C+vd1pUrc5umts1gNthNX8qF1rGE6USCIK2darjWUxet4DiJEZIOdY9LwQwFW&#10;y4fRAjPjbnygax5rkUI4ZKihibHPpAxVQxbDxPXEiTs5bzEm6GtpPN5SuO3kTKlnabHl1NBgT9uG&#10;qkv+bTUc9/n7XFHxpTb+/HG4fO7IloXWT4/D+gVEpCHexf/uN5Pmz6bw90y6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ctDuwgAAANwAAAAPAAAAAAAAAAAAAAAAAJ8C&#10;AABkcnMvZG93bnJldi54bWxQSwUGAAAAAAQABAD3AAAAjgMAAAAA&#10;">
                    <v:imagedata r:id="rId11" o:title="Tumor A_ProjMax001"/>
                  </v:shape>
                  <v:shape id="TextBox 13" o:spid="_x0000_s1047" type="#_x0000_t202" style="position:absolute;left:16463;top:52210;width:19719;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4bMEA&#10;AADcAAAADwAAAGRycy9kb3ducmV2LnhtbERPTYvCMBC9L/gfwgje1sTiLlqNIrsInlbWVcHb0Ixt&#10;sZmUJtr6740g7G0e73Pmy85W4kaNLx1rGA0VCOLMmZJzDfu/9fsEhA/IBivHpOFOHpaL3tscU+Na&#10;/qXbLuQihrBPUUMRQp1K6bOCLPqhq4kjd3aNxRBhk0vTYBvDbSUTpT6lxZJjQ4E1fRWUXXZXq+Hw&#10;cz4dx2qbf9uPunWdkmynUutBv1vNQATqwr/45d6YOD9J4PlMv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eGzBAAAA3AAAAA8AAAAAAAAAAAAAAAAAmAIAAGRycy9kb3du&#10;cmV2LnhtbFBLBQYAAAAABAAEAPUAAACGAwAAAAA=&#10;" filled="f" stroked="f">
                    <v:textbox>
                      <w:txbxContent>
                        <w:p w14:paraId="196375A7" w14:textId="40527A40" w:rsidR="005C72AF" w:rsidRDefault="005C72AF" w:rsidP="00EB050C">
                          <w:pPr>
                            <w:pStyle w:val="NormalWeb"/>
                            <w:spacing w:before="0" w:beforeAutospacing="0" w:after="0" w:afterAutospacing="0"/>
                            <w:jc w:val="center"/>
                          </w:pPr>
                          <w:r>
                            <w:rPr>
                              <w:rFonts w:ascii="Arial" w:hAnsi="Arial" w:cs="Arial"/>
                              <w:b/>
                              <w:bCs/>
                              <w:color w:val="000000" w:themeColor="text1"/>
                              <w:kern w:val="24"/>
                              <w:sz w:val="18"/>
                              <w:szCs w:val="18"/>
                            </w:rPr>
                            <w:t xml:space="preserve">Coefficient of variance ≈ 1  </w:t>
                          </w:r>
                        </w:p>
                      </w:txbxContent>
                    </v:textbox>
                  </v:shape>
                  <v:shape id="TextBox 13" o:spid="_x0000_s1048" type="#_x0000_t202" style="position:absolute;left:40716;top:52210;width:20990;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d98IA&#10;AADcAAAADwAAAGRycy9kb3ducmV2LnhtbERPTWvCQBC9F/oflil4092qLW2ajRRF8GQxrUJvQ3ZM&#10;QrOzIbua+O9dQehtHu9z0sVgG3GmzteONTxPFAjiwpmaSw0/3+vxGwgfkA02jknDhTwssseHFBPj&#10;et7ROQ+liCHsE9RQhdAmUvqiIot+4lriyB1dZzFE2JXSdNjHcNvIqVKv0mLNsaHClpYVFX/5yWrY&#10;b4+/h7n6Klf2pe3doCTbd6n16Gn4/AARaAj/4rt7Y+L86Qxuz8QL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N933wgAAANwAAAAPAAAAAAAAAAAAAAAAAJgCAABkcnMvZG93&#10;bnJldi54bWxQSwUGAAAAAAQABAD1AAAAhwMAAAAA&#10;" filled="f" stroked="f">
                    <v:textbox>
                      <w:txbxContent>
                        <w:p w14:paraId="17A537B3"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18"/>
                              <w:szCs w:val="18"/>
                            </w:rPr>
                            <w:t xml:space="preserve">Coefficient of variance ˃˃ 1  </w:t>
                          </w:r>
                        </w:p>
                      </w:txbxContent>
                    </v:textbox>
                  </v:shape>
                  <v:shape id="TextBox 13" o:spid="_x0000_s1049" type="#_x0000_t202" style="position:absolute;left:68004;top:53587;width:16756;height:3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Fg8IA&#10;AADcAAAADwAAAGRycy9kb3ducmV2LnhtbERPTWvCQBC9C/6HZYTezK4SpaZZpbQUerJoW6G3ITsm&#10;wexsyG6T9N93BcHbPN7n5LvRNqKnzteONSwSBYK4cKbmUsPX59v8EYQPyAYbx6ThjzzsttNJjplx&#10;Ax+oP4ZSxBD2GWqoQmgzKX1RkUWfuJY4cmfXWQwRdqU0HQ4x3DZyqdRaWqw5NlTY0ktFxeX4azV8&#10;788/p1R9lK921Q5uVJLtRmr9MBufn0AEGsNdfHO/mzh/m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3kWDwgAAANwAAAAPAAAAAAAAAAAAAAAAAJgCAABkcnMvZG93&#10;bnJldi54bWxQSwUGAAAAAAQABAD1AAAAhwMAAAAA&#10;" filled="f" stroked="f">
                    <v:textbox>
                      <w:txbxContent>
                        <w:p w14:paraId="38569210" w14:textId="77777777" w:rsidR="005C72AF" w:rsidRDefault="005C72AF" w:rsidP="00EB050C">
                          <w:pPr>
                            <w:pStyle w:val="NormalWeb"/>
                            <w:spacing w:before="0" w:beforeAutospacing="0" w:after="0" w:afterAutospacing="0"/>
                            <w:jc w:val="center"/>
                          </w:pPr>
                          <w:r>
                            <w:rPr>
                              <w:rFonts w:ascii="Arial" w:hAnsi="Arial" w:cs="Arial"/>
                              <w:b/>
                              <w:bCs/>
                              <w:color w:val="000000" w:themeColor="text1"/>
                              <w:kern w:val="24"/>
                              <w:sz w:val="18"/>
                              <w:szCs w:val="18"/>
                            </w:rPr>
                            <w:t>Tumor</w:t>
                          </w:r>
                        </w:p>
                      </w:txbxContent>
                    </v:textbox>
                  </v:shape>
                </v:group>
                <v:shape id="TextBox 2" o:spid="_x0000_s1050" type="#_x0000_t202" style="position:absolute;left:296;top:57940;width:46613;height:9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gGMIA&#10;AADcAAAADwAAAGRycy9kb3ducmV2LnhtbERPTWvCQBC9C/6HZQRvZldppKZZpbQUPFm0rdDbkB2T&#10;YHY2ZLdJ/PfdQsHbPN7n5LvRNqKnzteONSwTBYK4cKbmUsPnx9viEYQPyAYbx6ThRh522+kkx8y4&#10;gY/Un0IpYgj7DDVUIbSZlL6oyKJPXEscuYvrLIYIu1KaDocYbhu5UmotLdYcGyps6aWi4nr6sRq+&#10;Dpfv84N6L19t2g5uVJLtRmo9n43PTyACjeEu/nfvTZy/SuH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kuAYwgAAANwAAAAPAAAAAAAAAAAAAAAAAJgCAABkcnMvZG93&#10;bnJldi54bWxQSwUGAAAAAAQABAD1AAAAhwMAAAAA&#10;" filled="f" stroked="f">
                  <v:textbox>
                    <w:txbxContent>
                      <w:p w14:paraId="6C2E46F4" w14:textId="77777777" w:rsidR="005C72AF" w:rsidRPr="003F16F0" w:rsidRDefault="005C72AF" w:rsidP="00EB050C">
                        <w:pPr>
                          <w:pStyle w:val="NormalWeb"/>
                          <w:spacing w:before="0" w:beforeAutospacing="0" w:after="0" w:afterAutospacing="0"/>
                          <w:jc w:val="both"/>
                          <w:rPr>
                            <w:sz w:val="22"/>
                          </w:rPr>
                        </w:pPr>
                        <w:r w:rsidRPr="003F16F0">
                          <w:rPr>
                            <w:rFonts w:ascii="Arial" w:hAnsi="Arial" w:cs="Arial"/>
                            <w:b/>
                            <w:bCs/>
                            <w:color w:val="000000" w:themeColor="text1"/>
                            <w:kern w:val="24"/>
                            <w:sz w:val="16"/>
                            <w:szCs w:val="18"/>
                          </w:rPr>
                          <w:t>Figure 1.  Cancer development as a process in three phases.</w:t>
                        </w:r>
                        <w:r w:rsidRPr="003F16F0">
                          <w:rPr>
                            <w:rFonts w:ascii="Arial" w:hAnsi="Arial" w:cs="Arial"/>
                            <w:color w:val="000000" w:themeColor="text1"/>
                            <w:kern w:val="24"/>
                            <w:sz w:val="16"/>
                            <w:szCs w:val="18"/>
                          </w:rPr>
                          <w:t xml:space="preserve"> In the course of extrinsic damage, a wide variance in clone sizes begins to develop, but tissue control predominates (phase 1) until cell intrinsic alterations drive competition (phase 2) eventuating in tumors which have independent fitness functions (phase 3). </w:t>
                        </w:r>
                      </w:p>
                    </w:txbxContent>
                  </v:textbox>
                </v:shape>
                <w10:wrap type="square"/>
              </v:group>
            </w:pict>
          </mc:Fallback>
        </mc:AlternateContent>
      </w:r>
      <w:r w:rsidR="00963D1A">
        <w:rPr>
          <w:rFonts w:ascii="Arial" w:hAnsi="Arial" w:cs="Arial"/>
          <w:color w:val="000000"/>
          <w:sz w:val="22"/>
          <w:szCs w:val="22"/>
        </w:rPr>
        <w:t xml:space="preserve">Nevertheless, this </w:t>
      </w:r>
      <w:del w:id="15" w:author="boe" w:date="2020-06-01T10:20:00Z">
        <w:r w:rsidR="00963D1A" w:rsidDel="004A6F96">
          <w:rPr>
            <w:rFonts w:ascii="Arial" w:hAnsi="Arial" w:cs="Arial"/>
            <w:color w:val="000000"/>
            <w:sz w:val="22"/>
            <w:szCs w:val="22"/>
          </w:rPr>
          <w:delText xml:space="preserve">commonly assumed </w:delText>
        </w:r>
      </w:del>
      <w:r w:rsidR="00963D1A">
        <w:rPr>
          <w:rFonts w:ascii="Arial" w:hAnsi="Arial" w:cs="Arial"/>
          <w:color w:val="000000"/>
          <w:sz w:val="22"/>
          <w:szCs w:val="22"/>
        </w:rPr>
        <w:t xml:space="preserve">pathway to tumorigenesis </w:t>
      </w:r>
      <w:r w:rsidR="00F333AD">
        <w:rPr>
          <w:rFonts w:ascii="Arial" w:hAnsi="Arial" w:cs="Arial"/>
          <w:color w:val="000000"/>
          <w:sz w:val="22"/>
          <w:szCs w:val="22"/>
        </w:rPr>
        <w:t>seems</w:t>
      </w:r>
      <w:r w:rsidR="00963D1A">
        <w:rPr>
          <w:rFonts w:ascii="Arial" w:hAnsi="Arial" w:cs="Arial"/>
          <w:color w:val="000000"/>
          <w:sz w:val="22"/>
          <w:szCs w:val="22"/>
        </w:rPr>
        <w:t xml:space="preserve"> incomplete</w:t>
      </w:r>
      <w:r w:rsidR="0062325E">
        <w:rPr>
          <w:rFonts w:ascii="Arial" w:hAnsi="Arial" w:cs="Arial"/>
          <w:color w:val="000000"/>
          <w:sz w:val="22"/>
          <w:szCs w:val="22"/>
        </w:rPr>
        <w:t xml:space="preserve"> and violated in skin cancers</w:t>
      </w:r>
      <w:r w:rsidR="00963D1A">
        <w:rPr>
          <w:rFonts w:ascii="Arial" w:hAnsi="Arial" w:cs="Arial"/>
          <w:color w:val="000000"/>
          <w:sz w:val="22"/>
          <w:szCs w:val="22"/>
        </w:rPr>
        <w:t xml:space="preserve">. </w:t>
      </w:r>
      <w:r w:rsidR="0044032D">
        <w:rPr>
          <w:rFonts w:ascii="Arial" w:hAnsi="Arial" w:cs="Arial"/>
          <w:color w:val="000000"/>
          <w:sz w:val="22"/>
          <w:szCs w:val="22"/>
        </w:rPr>
        <w:t>Skin is a highly ordered structure</w:t>
      </w:r>
      <w:r w:rsidR="00F333AD">
        <w:rPr>
          <w:rFonts w:ascii="Arial" w:hAnsi="Arial" w:cs="Arial"/>
          <w:color w:val="000000"/>
          <w:sz w:val="22"/>
          <w:szCs w:val="22"/>
        </w:rPr>
        <w:t>. T</w:t>
      </w:r>
      <w:r w:rsidR="0044032D">
        <w:rPr>
          <w:rFonts w:ascii="Arial" w:hAnsi="Arial" w:cs="Arial"/>
          <w:color w:val="000000"/>
          <w:sz w:val="22"/>
          <w:szCs w:val="22"/>
        </w:rPr>
        <w:t xml:space="preserve">he </w:t>
      </w:r>
      <w:r w:rsidR="00F333AD">
        <w:rPr>
          <w:rFonts w:ascii="Arial" w:hAnsi="Arial" w:cs="Arial"/>
          <w:color w:val="000000"/>
          <w:sz w:val="22"/>
          <w:szCs w:val="22"/>
        </w:rPr>
        <w:t xml:space="preserve">squamous epithelia of the </w:t>
      </w:r>
      <w:r w:rsidR="0044032D">
        <w:rPr>
          <w:rFonts w:ascii="Arial" w:hAnsi="Arial" w:cs="Arial"/>
          <w:color w:val="000000"/>
          <w:sz w:val="22"/>
          <w:szCs w:val="22"/>
        </w:rPr>
        <w:t>epidermis under</w:t>
      </w:r>
      <w:r w:rsidR="00084116">
        <w:rPr>
          <w:rFonts w:ascii="Arial" w:hAnsi="Arial" w:cs="Arial"/>
          <w:color w:val="000000"/>
          <w:sz w:val="22"/>
          <w:szCs w:val="22"/>
        </w:rPr>
        <w:t>g</w:t>
      </w:r>
      <w:r w:rsidR="0044032D">
        <w:rPr>
          <w:rFonts w:ascii="Arial" w:hAnsi="Arial" w:cs="Arial"/>
          <w:color w:val="000000"/>
          <w:sz w:val="22"/>
          <w:szCs w:val="22"/>
        </w:rPr>
        <w:t>o</w:t>
      </w:r>
      <w:del w:id="16" w:author="boe" w:date="2020-06-01T10:21:00Z">
        <w:r w:rsidR="0062325E" w:rsidDel="004A6F96">
          <w:rPr>
            <w:rFonts w:ascii="Arial" w:hAnsi="Arial" w:cs="Arial"/>
            <w:color w:val="000000"/>
            <w:sz w:val="22"/>
            <w:szCs w:val="22"/>
          </w:rPr>
          <w:delText>es</w:delText>
        </w:r>
      </w:del>
      <w:r w:rsidR="0044032D">
        <w:rPr>
          <w:rFonts w:ascii="Arial" w:hAnsi="Arial" w:cs="Arial"/>
          <w:color w:val="000000"/>
          <w:sz w:val="22"/>
          <w:szCs w:val="22"/>
        </w:rPr>
        <w:t xml:space="preserve"> constant </w:t>
      </w:r>
      <w:r w:rsidR="0062325E">
        <w:rPr>
          <w:rFonts w:ascii="Arial" w:hAnsi="Arial" w:cs="Arial"/>
          <w:color w:val="000000"/>
          <w:sz w:val="22"/>
          <w:szCs w:val="22"/>
        </w:rPr>
        <w:t>self-</w:t>
      </w:r>
      <w:r w:rsidR="0044032D">
        <w:rPr>
          <w:rFonts w:ascii="Arial" w:hAnsi="Arial" w:cs="Arial"/>
          <w:color w:val="000000"/>
          <w:sz w:val="22"/>
          <w:szCs w:val="22"/>
        </w:rPr>
        <w:t xml:space="preserve">renewal, repopulated by </w:t>
      </w:r>
      <w:del w:id="17" w:author="boe" w:date="2020-06-01T10:21:00Z">
        <w:r w:rsidR="0044032D" w:rsidDel="004A6F96">
          <w:rPr>
            <w:rFonts w:ascii="Arial" w:hAnsi="Arial" w:cs="Arial"/>
            <w:color w:val="000000"/>
            <w:sz w:val="22"/>
            <w:szCs w:val="22"/>
          </w:rPr>
          <w:delText xml:space="preserve">multiple </w:delText>
        </w:r>
      </w:del>
      <w:r w:rsidR="0044032D">
        <w:rPr>
          <w:rFonts w:ascii="Arial" w:hAnsi="Arial" w:cs="Arial"/>
          <w:color w:val="000000"/>
          <w:sz w:val="22"/>
          <w:szCs w:val="22"/>
        </w:rPr>
        <w:t>progenito</w:t>
      </w:r>
      <w:r w:rsidR="00084116">
        <w:rPr>
          <w:rFonts w:ascii="Arial" w:hAnsi="Arial" w:cs="Arial"/>
          <w:color w:val="000000"/>
          <w:sz w:val="22"/>
          <w:szCs w:val="22"/>
        </w:rPr>
        <w:t>r</w:t>
      </w:r>
      <w:r w:rsidR="0044032D">
        <w:rPr>
          <w:rFonts w:ascii="Arial" w:hAnsi="Arial" w:cs="Arial"/>
          <w:color w:val="000000"/>
          <w:sz w:val="22"/>
          <w:szCs w:val="22"/>
        </w:rPr>
        <w:t xml:space="preserve"> and stem cell populations which can be differentially engaged during normal homeostasis or under </w:t>
      </w:r>
      <w:ins w:id="18" w:author="boe" w:date="2020-06-01T10:21:00Z">
        <w:r w:rsidR="004A6F96">
          <w:rPr>
            <w:rFonts w:ascii="Arial" w:hAnsi="Arial" w:cs="Arial"/>
            <w:color w:val="000000"/>
            <w:sz w:val="22"/>
            <w:szCs w:val="22"/>
          </w:rPr>
          <w:t xml:space="preserve">conditions of </w:t>
        </w:r>
      </w:ins>
      <w:r w:rsidR="0044032D">
        <w:rPr>
          <w:rFonts w:ascii="Arial" w:hAnsi="Arial" w:cs="Arial"/>
          <w:color w:val="000000"/>
          <w:sz w:val="22"/>
          <w:szCs w:val="22"/>
        </w:rPr>
        <w:t>stress or wounding</w:t>
      </w:r>
      <w:del w:id="19" w:author="boe" w:date="2020-06-01T10:21:00Z">
        <w:r w:rsidR="0044032D" w:rsidDel="004A6F96">
          <w:rPr>
            <w:rFonts w:ascii="Arial" w:hAnsi="Arial" w:cs="Arial"/>
            <w:color w:val="000000"/>
            <w:sz w:val="22"/>
            <w:szCs w:val="22"/>
          </w:rPr>
          <w:delText xml:space="preserve"> conditions</w:delText>
        </w:r>
      </w:del>
      <w:r w:rsidR="00A62D5D">
        <w:rPr>
          <w:rFonts w:ascii="Arial" w:hAnsi="Arial" w:cs="Arial"/>
          <w:color w:val="000000"/>
          <w:sz w:val="22"/>
          <w:szCs w:val="22"/>
        </w:rPr>
        <w:fldChar w:fldCharType="begin"/>
      </w:r>
      <w:r w:rsidR="00A62D5D">
        <w:rPr>
          <w:rFonts w:ascii="Arial" w:hAnsi="Arial" w:cs="Arial"/>
          <w:color w:val="000000"/>
          <w:sz w:val="22"/>
          <w:szCs w:val="22"/>
        </w:rPr>
        <w:instrText xml:space="preserve"> ADDIN EN.CITE &lt;EndNote&gt;&lt;Cite&gt;&lt;Author&gt;Fuchs&lt;/Author&gt;&lt;Year&gt;1993&lt;/Year&gt;&lt;RecNum&gt;5326&lt;/RecNum&gt;&lt;DisplayText&gt;&lt;style face="superscript"&gt;5&lt;/style&gt;&lt;/DisplayText&gt;&lt;record&gt;&lt;rec-number&gt;5326&lt;/rec-number&gt;&lt;foreign-keys&gt;&lt;key app="EN" db-id="vz0f5spzhe9fr5edwpxxzttdss95x0s59s0r" timestamp="1586965376"&gt;5326&lt;/key&gt;&lt;/foreign-keys&gt;&lt;ref-type name="Journal Article"&gt;17&lt;/ref-type&gt;&lt;contributors&gt;&lt;authors&gt;&lt;author&gt;Fuchs, E.&lt;/author&gt;&lt;/authors&gt;&lt;/contributors&gt;&lt;auth-address&gt;Howard Hughes Medical Institute, Department of Molecular Genetics and Cell Biology, University of Chicago, IL 60637.&lt;/auth-address&gt;&lt;titles&gt;&lt;title&gt;Epidermal differentiation and keratin gene expression&lt;/title&gt;&lt;secondary-title&gt;J Cell Sci Suppl&lt;/secondary-title&gt;&lt;/titles&gt;&lt;pages&gt;197-208&lt;/pages&gt;&lt;volume&gt;17&lt;/volume&gt;&lt;keywords&gt;&lt;keyword&gt;Animals&lt;/keyword&gt;&lt;keyword&gt;Base Sequence&lt;/keyword&gt;&lt;keyword&gt;Calcium/metabolism&lt;/keyword&gt;&lt;keyword&gt;Cell Cycle/physiology&lt;/keyword&gt;&lt;keyword&gt;Cell Differentiation&lt;/keyword&gt;&lt;keyword&gt;Cells, Cultured&lt;/keyword&gt;&lt;keyword&gt;DNA/genetics&lt;/keyword&gt;&lt;keyword&gt;Epidermal Growth Factor/physiology&lt;/keyword&gt;&lt;keyword&gt;Epidermis/cytology/*growth &amp;amp; development/*metabolism&lt;/keyword&gt;&lt;keyword&gt;Epithelium/physiology&lt;/keyword&gt;&lt;keyword&gt;Fibroblast Growth Factor 10&lt;/keyword&gt;&lt;keyword&gt;Fibroblast Growth Factor 7&lt;/keyword&gt;&lt;keyword&gt;*Fibroblast Growth Factors&lt;/keyword&gt;&lt;keyword&gt;Gene Expression&lt;/keyword&gt;&lt;keyword&gt;Growth Substances/physiology&lt;/keyword&gt;&lt;keyword&gt;Humans&lt;/keyword&gt;&lt;keyword&gt;Keratins/*genetics&lt;/keyword&gt;&lt;keyword&gt;Mesoderm/physiology&lt;/keyword&gt;&lt;keyword&gt;Molecular Sequence Data&lt;/keyword&gt;&lt;keyword&gt;Protein-Tyrosine Kinases/physiology&lt;/keyword&gt;&lt;keyword&gt;Retinoids/metabolism&lt;/keyword&gt;&lt;keyword&gt;Transforming Growth Factor beta/physiology&lt;/keyword&gt;&lt;/keywords&gt;&lt;dates&gt;&lt;year&gt;1993&lt;/year&gt;&lt;/dates&gt;&lt;isbn&gt;0269-3518 (Print)&lt;/isbn&gt;&lt;accession-num&gt;7511614&lt;/accession-num&gt;&lt;urls&gt;&lt;related-urls&gt;&lt;url&gt;http://www.ncbi.nlm.nih.gov/entrez/query.fcgi?cmd=Retrieve&amp;amp;db=PubMed&amp;amp;dopt=Citation&amp;amp;list_uids=7511614&lt;/url&gt;&lt;/related-urls&gt;&lt;/urls&gt;&lt;language&gt;eng&lt;/language&gt;&lt;/record&gt;&lt;/Cite&gt;&lt;/EndNote&gt;</w:instrText>
      </w:r>
      <w:r w:rsidR="00A62D5D">
        <w:rPr>
          <w:rFonts w:ascii="Arial" w:hAnsi="Arial" w:cs="Arial"/>
          <w:color w:val="000000"/>
          <w:sz w:val="22"/>
          <w:szCs w:val="22"/>
        </w:rPr>
        <w:fldChar w:fldCharType="separate"/>
      </w:r>
      <w:r w:rsidR="00A62D5D" w:rsidRPr="00A62D5D">
        <w:rPr>
          <w:rFonts w:ascii="Arial" w:hAnsi="Arial" w:cs="Arial"/>
          <w:noProof/>
          <w:color w:val="000000"/>
          <w:sz w:val="22"/>
          <w:szCs w:val="22"/>
          <w:vertAlign w:val="superscript"/>
        </w:rPr>
        <w:t>5</w:t>
      </w:r>
      <w:r w:rsidR="00A62D5D">
        <w:rPr>
          <w:rFonts w:ascii="Arial" w:hAnsi="Arial" w:cs="Arial"/>
          <w:color w:val="000000"/>
          <w:sz w:val="22"/>
          <w:szCs w:val="22"/>
        </w:rPr>
        <w:fldChar w:fldCharType="end"/>
      </w:r>
      <w:r w:rsidR="0044032D">
        <w:rPr>
          <w:rFonts w:ascii="Arial" w:hAnsi="Arial" w:cs="Arial"/>
          <w:color w:val="000000"/>
          <w:sz w:val="22"/>
          <w:szCs w:val="22"/>
        </w:rPr>
        <w:t xml:space="preserve">. </w:t>
      </w:r>
      <w:ins w:id="20" w:author="boe" w:date="2020-06-01T10:21:00Z">
        <w:r w:rsidR="004A6F96">
          <w:rPr>
            <w:rFonts w:ascii="Arial" w:hAnsi="Arial" w:cs="Arial"/>
            <w:color w:val="000000"/>
            <w:sz w:val="22"/>
            <w:szCs w:val="22"/>
          </w:rPr>
          <w:t>Des</w:t>
        </w:r>
      </w:ins>
      <w:ins w:id="21" w:author="boe" w:date="2020-06-01T10:22:00Z">
        <w:r w:rsidR="004A6F96">
          <w:rPr>
            <w:rFonts w:ascii="Arial" w:hAnsi="Arial" w:cs="Arial"/>
            <w:color w:val="000000"/>
            <w:sz w:val="22"/>
            <w:szCs w:val="22"/>
          </w:rPr>
          <w:t xml:space="preserve">pite </w:t>
        </w:r>
      </w:ins>
      <w:del w:id="22" w:author="boe" w:date="2020-06-01T10:22:00Z">
        <w:r w:rsidR="0044032D" w:rsidDel="004A6F96">
          <w:rPr>
            <w:rFonts w:ascii="Arial" w:hAnsi="Arial" w:cs="Arial"/>
            <w:color w:val="000000"/>
            <w:sz w:val="22"/>
            <w:szCs w:val="22"/>
          </w:rPr>
          <w:delText xml:space="preserve">Against </w:delText>
        </w:r>
      </w:del>
      <w:r w:rsidR="0044032D">
        <w:rPr>
          <w:rFonts w:ascii="Arial" w:hAnsi="Arial" w:cs="Arial"/>
          <w:color w:val="000000"/>
          <w:sz w:val="22"/>
          <w:szCs w:val="22"/>
        </w:rPr>
        <w:t>this backdrop of highly-ordered regeneration,</w:t>
      </w:r>
      <w:ins w:id="23" w:author="boe" w:date="2020-06-01T10:22:00Z">
        <w:r w:rsidR="004A6F96">
          <w:rPr>
            <w:rFonts w:ascii="Arial" w:hAnsi="Arial" w:cs="Arial"/>
            <w:color w:val="000000"/>
            <w:sz w:val="22"/>
            <w:szCs w:val="22"/>
          </w:rPr>
          <w:t xml:space="preserve"> </w:t>
        </w:r>
      </w:ins>
      <w:del w:id="24" w:author="boe" w:date="2020-06-01T10:22:00Z">
        <w:r w:rsidR="0044032D" w:rsidDel="004A6F96">
          <w:rPr>
            <w:rFonts w:ascii="Arial" w:hAnsi="Arial" w:cs="Arial"/>
            <w:color w:val="000000"/>
            <w:sz w:val="22"/>
            <w:szCs w:val="22"/>
          </w:rPr>
          <w:delText xml:space="preserve"> is the fact that </w:delText>
        </w:r>
      </w:del>
      <w:r w:rsidR="0044032D">
        <w:rPr>
          <w:rFonts w:ascii="Arial" w:hAnsi="Arial" w:cs="Arial"/>
          <w:color w:val="000000"/>
          <w:sz w:val="22"/>
          <w:szCs w:val="22"/>
        </w:rPr>
        <w:t xml:space="preserve">skin cancers (carcinomas in particular) are by far the most common </w:t>
      </w:r>
      <w:r w:rsidR="002513CD">
        <w:rPr>
          <w:rFonts w:ascii="Arial" w:hAnsi="Arial" w:cs="Arial"/>
          <w:color w:val="000000"/>
          <w:sz w:val="22"/>
          <w:szCs w:val="22"/>
        </w:rPr>
        <w:t>of all human malignancies</w:t>
      </w:r>
      <w:r w:rsidR="00A62D5D">
        <w:rPr>
          <w:rFonts w:ascii="Arial" w:hAnsi="Arial" w:cs="Arial"/>
          <w:color w:val="000000"/>
          <w:sz w:val="22"/>
          <w:szCs w:val="22"/>
        </w:rPr>
        <w:fldChar w:fldCharType="begin"/>
      </w:r>
      <w:r w:rsidR="00A62D5D">
        <w:rPr>
          <w:rFonts w:ascii="Arial" w:hAnsi="Arial" w:cs="Arial"/>
          <w:color w:val="000000"/>
          <w:sz w:val="22"/>
          <w:szCs w:val="22"/>
        </w:rPr>
        <w:instrText xml:space="preserve"> ADDIN EN.CITE &lt;EndNote&gt;&lt;Cite&gt;&lt;Author&gt;Rogers&lt;/Author&gt;&lt;Year&gt;2010&lt;/Year&gt;&lt;RecNum&gt;22013&lt;/RecNum&gt;&lt;DisplayText&gt;&lt;style face="superscript"&gt;6&lt;/style&gt;&lt;/DisplayText&gt;&lt;record&gt;&lt;rec-number&gt;22013&lt;/rec-number&gt;&lt;foreign-keys&gt;&lt;key app="EN" db-id="vz0f5spzhe9fr5edwpxxzttdss95x0s59s0r" timestamp="1586965427"&gt;22013&lt;/key&gt;&lt;/foreign-keys&gt;&lt;ref-type name="Journal Article"&gt;17&lt;/ref-type&gt;&lt;contributors&gt;&lt;authors&gt;&lt;author&gt;Rogers, Howard W.&lt;/author&gt;&lt;author&gt;Weinstock, Martin A.&lt;/author&gt;&lt;author&gt;Harris, Ashlynne R.&lt;/author&gt;&lt;author&gt;Hinckley, Michael R.&lt;/author&gt;&lt;author&gt;Feldman, Steven R.&lt;/author&gt;&lt;author&gt;Fleischer, Alan B.&lt;/author&gt;&lt;author&gt;Coldiron, Brett M.&lt;/author&gt;&lt;/authors&gt;&lt;/contributors&gt;&lt;titles&gt;&lt;title&gt;Incidence Estimate of Nonmelanoma Skin Cancer in the United States, 2006&lt;/title&gt;&lt;secondary-title&gt;Arch Dermatol&lt;/secondary-title&gt;&lt;/titles&gt;&lt;periodical&gt;&lt;full-title&gt;Arch Dermatol&lt;/full-title&gt;&lt;/periodical&gt;&lt;pages&gt;283-287&lt;/pages&gt;&lt;volume&gt;146&lt;/volume&gt;&lt;number&gt;3&lt;/number&gt;&lt;dates&gt;&lt;year&gt;2010&lt;/year&gt;&lt;pub-dates&gt;&lt;date&gt;March 1, 2010&lt;/date&gt;&lt;/pub-dates&gt;&lt;/dates&gt;&lt;urls&gt;&lt;related-urls&gt;&lt;url&gt;http://archderm.ama-assn.org/cgi/content/abstract/146/3/283&lt;/url&gt;&lt;/related-urls&gt;&lt;/urls&gt;&lt;electronic-resource-num&gt;10.1001/archdermatol.2010.19&lt;/electronic-resource-num&gt;&lt;/record&gt;&lt;/Cite&gt;&lt;/EndNote&gt;</w:instrText>
      </w:r>
      <w:r w:rsidR="00A62D5D">
        <w:rPr>
          <w:rFonts w:ascii="Arial" w:hAnsi="Arial" w:cs="Arial"/>
          <w:color w:val="000000"/>
          <w:sz w:val="22"/>
          <w:szCs w:val="22"/>
        </w:rPr>
        <w:fldChar w:fldCharType="separate"/>
      </w:r>
      <w:r w:rsidR="00A62D5D" w:rsidRPr="00A62D5D">
        <w:rPr>
          <w:rFonts w:ascii="Arial" w:hAnsi="Arial" w:cs="Arial"/>
          <w:noProof/>
          <w:color w:val="000000"/>
          <w:sz w:val="22"/>
          <w:szCs w:val="22"/>
          <w:vertAlign w:val="superscript"/>
        </w:rPr>
        <w:t>6</w:t>
      </w:r>
      <w:r w:rsidR="00A62D5D">
        <w:rPr>
          <w:rFonts w:ascii="Arial" w:hAnsi="Arial" w:cs="Arial"/>
          <w:color w:val="000000"/>
          <w:sz w:val="22"/>
          <w:szCs w:val="22"/>
        </w:rPr>
        <w:fldChar w:fldCharType="end"/>
      </w:r>
      <w:r w:rsidR="002513CD">
        <w:rPr>
          <w:rFonts w:ascii="Arial" w:hAnsi="Arial" w:cs="Arial"/>
          <w:color w:val="000000"/>
          <w:sz w:val="22"/>
          <w:szCs w:val="22"/>
        </w:rPr>
        <w:t>.</w:t>
      </w:r>
      <w:r w:rsidR="0062325E">
        <w:rPr>
          <w:rFonts w:ascii="Arial" w:hAnsi="Arial" w:cs="Arial"/>
          <w:color w:val="000000"/>
          <w:sz w:val="22"/>
          <w:szCs w:val="22"/>
        </w:rPr>
        <w:t xml:space="preserve"> </w:t>
      </w:r>
      <w:ins w:id="25" w:author="boe" w:date="2020-06-01T10:23:00Z">
        <w:r w:rsidR="004A6F96">
          <w:rPr>
            <w:rFonts w:ascii="Arial" w:hAnsi="Arial" w:cs="Arial"/>
            <w:color w:val="000000"/>
            <w:sz w:val="22"/>
            <w:szCs w:val="22"/>
          </w:rPr>
          <w:t xml:space="preserve">Evidence shows </w:t>
        </w:r>
      </w:ins>
      <w:del w:id="26" w:author="boe" w:date="2020-06-01T10:23:00Z">
        <w:r w:rsidR="0062325E" w:rsidDel="004A6F96">
          <w:rPr>
            <w:rFonts w:ascii="Arial" w:hAnsi="Arial" w:cs="Arial"/>
            <w:color w:val="000000"/>
            <w:sz w:val="22"/>
            <w:szCs w:val="22"/>
          </w:rPr>
          <w:delText>O</w:delText>
        </w:r>
        <w:r w:rsidDel="004A6F96">
          <w:rPr>
            <w:rFonts w:ascii="Arial" w:hAnsi="Arial" w:cs="Arial"/>
            <w:color w:val="000000"/>
            <w:sz w:val="22"/>
            <w:szCs w:val="22"/>
          </w:rPr>
          <w:delText>verwhelming</w:delText>
        </w:r>
        <w:r w:rsidR="0044032D" w:rsidDel="004A6F96">
          <w:rPr>
            <w:rFonts w:ascii="Arial" w:hAnsi="Arial" w:cs="Arial"/>
            <w:color w:val="000000"/>
            <w:sz w:val="22"/>
            <w:szCs w:val="22"/>
          </w:rPr>
          <w:delText xml:space="preserve"> evidence indicates </w:delText>
        </w:r>
      </w:del>
      <w:r w:rsidR="0044032D">
        <w:rPr>
          <w:rFonts w:ascii="Arial" w:hAnsi="Arial" w:cs="Arial"/>
          <w:color w:val="000000"/>
          <w:sz w:val="22"/>
          <w:szCs w:val="22"/>
        </w:rPr>
        <w:t xml:space="preserve">that this is due to </w:t>
      </w:r>
      <w:del w:id="27" w:author="boe" w:date="2020-06-01T10:23:00Z">
        <w:r w:rsidR="0044032D" w:rsidDel="004A6F96">
          <w:rPr>
            <w:rFonts w:ascii="Arial" w:hAnsi="Arial" w:cs="Arial"/>
            <w:color w:val="000000"/>
            <w:sz w:val="22"/>
            <w:szCs w:val="22"/>
          </w:rPr>
          <w:delText xml:space="preserve">environmental </w:delText>
        </w:r>
      </w:del>
      <w:r w:rsidR="0044032D">
        <w:rPr>
          <w:rFonts w:ascii="Arial" w:hAnsi="Arial" w:cs="Arial"/>
          <w:color w:val="000000"/>
          <w:sz w:val="22"/>
          <w:szCs w:val="22"/>
        </w:rPr>
        <w:t>exposure to UV radiation</w:t>
      </w:r>
      <w:del w:id="28" w:author="boe" w:date="2020-06-01T10:24:00Z">
        <w:r w:rsidR="0044032D" w:rsidDel="004A6F96">
          <w:rPr>
            <w:rFonts w:ascii="Arial" w:hAnsi="Arial" w:cs="Arial"/>
            <w:color w:val="000000"/>
            <w:sz w:val="22"/>
            <w:szCs w:val="22"/>
          </w:rPr>
          <w:delText>, often accumulated over decades</w:delText>
        </w:r>
      </w:del>
      <w:r w:rsidR="0044032D">
        <w:rPr>
          <w:rFonts w:ascii="Arial" w:hAnsi="Arial" w:cs="Arial"/>
          <w:color w:val="000000"/>
          <w:sz w:val="22"/>
          <w:szCs w:val="22"/>
        </w:rPr>
        <w:t xml:space="preserve">. This is further evidenced by the finding </w:t>
      </w:r>
      <w:r w:rsidR="00F219B0">
        <w:rPr>
          <w:rFonts w:ascii="Arial" w:hAnsi="Arial" w:cs="Arial"/>
          <w:color w:val="000000"/>
          <w:sz w:val="22"/>
          <w:szCs w:val="22"/>
        </w:rPr>
        <w:t>of a high mutational burden in UV-exposed skin dominated by C</w:t>
      </w:r>
      <w:r w:rsidR="00F219B0" w:rsidRPr="00F219B0">
        <w:rPr>
          <w:rFonts w:ascii="Arial" w:hAnsi="Arial" w:cs="Arial"/>
          <w:color w:val="000000"/>
          <w:sz w:val="22"/>
          <w:szCs w:val="22"/>
        </w:rPr>
        <w:sym w:font="Wingdings" w:char="F0E0"/>
      </w:r>
      <w:r w:rsidR="00F219B0">
        <w:rPr>
          <w:rFonts w:ascii="Arial" w:hAnsi="Arial" w:cs="Arial"/>
          <w:color w:val="000000"/>
          <w:sz w:val="22"/>
          <w:szCs w:val="22"/>
        </w:rPr>
        <w:t>T transitions</w:t>
      </w:r>
      <w:r w:rsidR="00A75D12">
        <w:rPr>
          <w:rFonts w:ascii="Arial" w:hAnsi="Arial" w:cs="Arial"/>
          <w:color w:val="000000"/>
          <w:sz w:val="22"/>
          <w:szCs w:val="22"/>
        </w:rPr>
        <w:fldChar w:fldCharType="begin">
          <w:fldData xml:space="preserve">PEVuZE5vdGU+PENpdGU+PEF1dGhvcj5NYXJ0aW5jb3JlbmE8L0F1dGhvcj48WWVhcj4yMDE1PC9Z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</w:fldData>
        </w:fldChar>
      </w:r>
      <w:r w:rsidR="00A62D5D">
        <w:rPr>
          <w:rFonts w:ascii="Arial" w:hAnsi="Arial" w:cs="Arial"/>
          <w:color w:val="000000"/>
          <w:sz w:val="22"/>
          <w:szCs w:val="22"/>
        </w:rPr>
        <w:instrText xml:space="preserve"> ADDIN EN.CITE </w:instrText>
      </w:r>
      <w:r w:rsidR="00A62D5D">
        <w:rPr>
          <w:rFonts w:ascii="Arial" w:hAnsi="Arial" w:cs="Arial"/>
          <w:color w:val="000000"/>
          <w:sz w:val="22"/>
          <w:szCs w:val="22"/>
        </w:rPr>
        <w:fldChar w:fldCharType="begin">
          <w:fldData xml:space="preserve">PEVuZE5vdGU+PENpdGU+PEF1dGhvcj5NYXJ0aW5jb3JlbmE8L0F1dGhvcj48WWVhcj4yMDE1PC9Z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</w:fldData>
        </w:fldChar>
      </w:r>
      <w:r w:rsidR="00A62D5D">
        <w:rPr>
          <w:rFonts w:ascii="Arial" w:hAnsi="Arial" w:cs="Arial"/>
          <w:color w:val="000000"/>
          <w:sz w:val="22"/>
          <w:szCs w:val="22"/>
        </w:rPr>
        <w:instrText xml:space="preserve"> ADDIN EN.CITE.DATA </w:instrText>
      </w:r>
      <w:r w:rsidR="00A62D5D">
        <w:rPr>
          <w:rFonts w:ascii="Arial" w:hAnsi="Arial" w:cs="Arial"/>
          <w:color w:val="000000"/>
          <w:sz w:val="22"/>
          <w:szCs w:val="22"/>
        </w:rPr>
      </w:r>
      <w:r w:rsidR="00A62D5D">
        <w:rPr>
          <w:rFonts w:ascii="Arial" w:hAnsi="Arial" w:cs="Arial"/>
          <w:color w:val="000000"/>
          <w:sz w:val="22"/>
          <w:szCs w:val="22"/>
        </w:rPr>
        <w:fldChar w:fldCharType="end"/>
      </w:r>
      <w:r w:rsidR="00A75D12">
        <w:rPr>
          <w:rFonts w:ascii="Arial" w:hAnsi="Arial" w:cs="Arial"/>
          <w:color w:val="000000"/>
          <w:sz w:val="22"/>
          <w:szCs w:val="22"/>
        </w:rPr>
      </w:r>
      <w:r w:rsidR="00A75D12">
        <w:rPr>
          <w:rFonts w:ascii="Arial" w:hAnsi="Arial" w:cs="Arial"/>
          <w:color w:val="000000"/>
          <w:sz w:val="22"/>
          <w:szCs w:val="22"/>
        </w:rPr>
        <w:fldChar w:fldCharType="separate"/>
      </w:r>
      <w:r w:rsidR="00A62D5D" w:rsidRPr="00A62D5D">
        <w:rPr>
          <w:rFonts w:ascii="Arial" w:hAnsi="Arial" w:cs="Arial"/>
          <w:noProof/>
          <w:color w:val="000000"/>
          <w:sz w:val="22"/>
          <w:szCs w:val="22"/>
          <w:vertAlign w:val="superscript"/>
        </w:rPr>
        <w:t>7,8</w:t>
      </w:r>
      <w:r w:rsidR="00A75D12">
        <w:rPr>
          <w:rFonts w:ascii="Arial" w:hAnsi="Arial" w:cs="Arial"/>
          <w:color w:val="000000"/>
          <w:sz w:val="22"/>
          <w:szCs w:val="22"/>
        </w:rPr>
        <w:fldChar w:fldCharType="end"/>
      </w:r>
      <w:r w:rsidR="0044032D">
        <w:rPr>
          <w:rFonts w:ascii="Arial" w:hAnsi="Arial" w:cs="Arial"/>
          <w:color w:val="000000"/>
          <w:sz w:val="22"/>
          <w:szCs w:val="22"/>
        </w:rPr>
        <w:t xml:space="preserve">. At the whole exome level, </w:t>
      </w:r>
      <w:r w:rsidR="002513CD">
        <w:rPr>
          <w:rFonts w:ascii="Arial" w:hAnsi="Arial" w:cs="Arial"/>
          <w:color w:val="000000"/>
          <w:sz w:val="22"/>
          <w:szCs w:val="22"/>
        </w:rPr>
        <w:t xml:space="preserve">this </w:t>
      </w:r>
      <w:ins w:id="29" w:author="boe" w:date="2020-06-01T10:24:00Z">
        <w:r w:rsidR="004A6F96">
          <w:rPr>
            <w:rFonts w:ascii="Arial" w:hAnsi="Arial" w:cs="Arial"/>
            <w:color w:val="000000"/>
            <w:sz w:val="22"/>
            <w:szCs w:val="22"/>
          </w:rPr>
          <w:t xml:space="preserve">represents </w:t>
        </w:r>
      </w:ins>
      <w:del w:id="30" w:author="boe" w:date="2020-06-01T10:24:00Z">
        <w:r w:rsidR="002513CD" w:rsidDel="004A6F96">
          <w:rPr>
            <w:rFonts w:ascii="Arial" w:hAnsi="Arial" w:cs="Arial"/>
            <w:color w:val="000000"/>
            <w:sz w:val="22"/>
            <w:szCs w:val="22"/>
          </w:rPr>
          <w:delText xml:space="preserve">corresponds to </w:delText>
        </w:r>
      </w:del>
      <w:r w:rsidR="002513CD">
        <w:rPr>
          <w:rFonts w:ascii="Arial" w:hAnsi="Arial" w:cs="Arial"/>
          <w:color w:val="000000"/>
          <w:sz w:val="22"/>
          <w:szCs w:val="22"/>
        </w:rPr>
        <w:t xml:space="preserve">a mutational burden of 5 mutations per Mb, exceeding the median of </w:t>
      </w:r>
      <w:r w:rsidR="003746A6">
        <w:rPr>
          <w:rFonts w:ascii="Arial" w:hAnsi="Arial" w:cs="Arial"/>
          <w:color w:val="000000"/>
          <w:sz w:val="22"/>
          <w:szCs w:val="22"/>
        </w:rPr>
        <w:t>many</w:t>
      </w:r>
      <w:r w:rsidR="002513CD">
        <w:rPr>
          <w:rFonts w:ascii="Arial" w:hAnsi="Arial" w:cs="Arial"/>
          <w:color w:val="000000"/>
          <w:sz w:val="22"/>
          <w:szCs w:val="22"/>
        </w:rPr>
        <w:t xml:space="preserve"> human cancers</w:t>
      </w:r>
      <w:r w:rsidR="00A75D12">
        <w:rPr>
          <w:rFonts w:ascii="Arial" w:hAnsi="Arial" w:cs="Arial"/>
          <w:color w:val="000000"/>
          <w:sz w:val="22"/>
          <w:szCs w:val="22"/>
        </w:rPr>
        <w:fldChar w:fldCharType="begin">
          <w:fldData xml:space="preserve">PEVuZE5vdGU+PENpdGU+PEF1dGhvcj5DaGl0c2F6emFkZWg8L0F1dGhvcj48WWVhcj4yMDE2PC9Z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</w:fldData>
        </w:fldChar>
      </w:r>
      <w:r w:rsidR="00A62D5D">
        <w:rPr>
          <w:rFonts w:ascii="Arial" w:hAnsi="Arial" w:cs="Arial"/>
          <w:color w:val="000000"/>
          <w:sz w:val="22"/>
          <w:szCs w:val="22"/>
        </w:rPr>
        <w:instrText xml:space="preserve"> ADDIN EN.CITE </w:instrText>
      </w:r>
      <w:r w:rsidR="00A62D5D">
        <w:rPr>
          <w:rFonts w:ascii="Arial" w:hAnsi="Arial" w:cs="Arial"/>
          <w:color w:val="000000"/>
          <w:sz w:val="22"/>
          <w:szCs w:val="22"/>
        </w:rPr>
        <w:fldChar w:fldCharType="begin">
          <w:fldData xml:space="preserve">PEVuZE5vdGU+PENpdGU+PEF1dGhvcj5DaGl0c2F6emFkZWg8L0F1dGhvcj48WWVhcj4yMDE2PC9Z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</w:fldData>
        </w:fldChar>
      </w:r>
      <w:r w:rsidR="00A62D5D">
        <w:rPr>
          <w:rFonts w:ascii="Arial" w:hAnsi="Arial" w:cs="Arial"/>
          <w:color w:val="000000"/>
          <w:sz w:val="22"/>
          <w:szCs w:val="22"/>
        </w:rPr>
        <w:instrText xml:space="preserve"> ADDIN EN.CITE.DATA </w:instrText>
      </w:r>
      <w:r w:rsidR="00A62D5D">
        <w:rPr>
          <w:rFonts w:ascii="Arial" w:hAnsi="Arial" w:cs="Arial"/>
          <w:color w:val="000000"/>
          <w:sz w:val="22"/>
          <w:szCs w:val="22"/>
        </w:rPr>
      </w:r>
      <w:r w:rsidR="00A62D5D">
        <w:rPr>
          <w:rFonts w:ascii="Arial" w:hAnsi="Arial" w:cs="Arial"/>
          <w:color w:val="000000"/>
          <w:sz w:val="22"/>
          <w:szCs w:val="22"/>
        </w:rPr>
        <w:fldChar w:fldCharType="end"/>
      </w:r>
      <w:r w:rsidR="00A75D12">
        <w:rPr>
          <w:rFonts w:ascii="Arial" w:hAnsi="Arial" w:cs="Arial"/>
          <w:color w:val="000000"/>
          <w:sz w:val="22"/>
          <w:szCs w:val="22"/>
        </w:rPr>
      </w:r>
      <w:r w:rsidR="00A75D12">
        <w:rPr>
          <w:rFonts w:ascii="Arial" w:hAnsi="Arial" w:cs="Arial"/>
          <w:color w:val="000000"/>
          <w:sz w:val="22"/>
          <w:szCs w:val="22"/>
        </w:rPr>
        <w:fldChar w:fldCharType="separate"/>
      </w:r>
      <w:r w:rsidR="00A62D5D" w:rsidRPr="00A62D5D">
        <w:rPr>
          <w:rFonts w:ascii="Arial" w:hAnsi="Arial" w:cs="Arial"/>
          <w:noProof/>
          <w:color w:val="000000"/>
          <w:sz w:val="22"/>
          <w:szCs w:val="22"/>
          <w:vertAlign w:val="superscript"/>
        </w:rPr>
        <w:t>8-10</w:t>
      </w:r>
      <w:r w:rsidR="00A75D12">
        <w:rPr>
          <w:rFonts w:ascii="Arial" w:hAnsi="Arial" w:cs="Arial"/>
          <w:color w:val="000000"/>
          <w:sz w:val="22"/>
          <w:szCs w:val="22"/>
        </w:rPr>
        <w:fldChar w:fldCharType="end"/>
      </w:r>
      <w:r w:rsidR="002513CD">
        <w:rPr>
          <w:rFonts w:ascii="Arial" w:hAnsi="Arial" w:cs="Arial"/>
          <w:color w:val="000000"/>
          <w:sz w:val="22"/>
          <w:szCs w:val="22"/>
        </w:rPr>
        <w:t xml:space="preserve">. </w:t>
      </w:r>
      <w:r w:rsidR="0044032D">
        <w:rPr>
          <w:rFonts w:ascii="Arial" w:hAnsi="Arial" w:cs="Arial"/>
          <w:color w:val="000000"/>
          <w:sz w:val="22"/>
          <w:szCs w:val="22"/>
        </w:rPr>
        <w:t xml:space="preserve">Furthermore, </w:t>
      </w:r>
      <w:r w:rsidR="002513CD">
        <w:rPr>
          <w:rFonts w:ascii="Arial" w:hAnsi="Arial" w:cs="Arial"/>
          <w:color w:val="000000"/>
          <w:sz w:val="22"/>
          <w:szCs w:val="22"/>
        </w:rPr>
        <w:t>s</w:t>
      </w:r>
      <w:r w:rsidR="0044032D">
        <w:rPr>
          <w:rFonts w:ascii="Arial" w:hAnsi="Arial" w:cs="Arial"/>
          <w:color w:val="000000"/>
          <w:sz w:val="22"/>
          <w:szCs w:val="22"/>
        </w:rPr>
        <w:t>un</w:t>
      </w:r>
      <w:r w:rsidR="002513CD">
        <w:rPr>
          <w:rFonts w:ascii="Arial" w:hAnsi="Arial" w:cs="Arial"/>
          <w:color w:val="000000"/>
          <w:sz w:val="22"/>
          <w:szCs w:val="22"/>
        </w:rPr>
        <w:t>-</w:t>
      </w:r>
      <w:r w:rsidR="0044032D">
        <w:rPr>
          <w:rFonts w:ascii="Arial" w:hAnsi="Arial" w:cs="Arial"/>
          <w:color w:val="000000"/>
          <w:sz w:val="22"/>
          <w:szCs w:val="22"/>
        </w:rPr>
        <w:t xml:space="preserve">exposed vs. sun-protected areas of human </w:t>
      </w:r>
      <w:ins w:id="31" w:author="boe" w:date="2020-06-01T10:25:00Z">
        <w:r w:rsidR="004A6F96">
          <w:rPr>
            <w:rFonts w:ascii="Arial" w:hAnsi="Arial" w:cs="Arial"/>
            <w:color w:val="000000"/>
            <w:sz w:val="22"/>
            <w:szCs w:val="22"/>
          </w:rPr>
          <w:t xml:space="preserve">skin </w:t>
        </w:r>
      </w:ins>
      <w:r w:rsidR="0044032D">
        <w:rPr>
          <w:rFonts w:ascii="Arial" w:hAnsi="Arial" w:cs="Arial"/>
          <w:color w:val="000000"/>
          <w:sz w:val="22"/>
          <w:szCs w:val="22"/>
        </w:rPr>
        <w:t xml:space="preserve">have vastly different mutational </w:t>
      </w:r>
      <w:r w:rsidR="002513CD">
        <w:rPr>
          <w:rFonts w:ascii="Arial" w:hAnsi="Arial" w:cs="Arial"/>
          <w:color w:val="000000"/>
          <w:sz w:val="22"/>
          <w:szCs w:val="22"/>
        </w:rPr>
        <w:t>profiles</w:t>
      </w:r>
      <w:r w:rsidR="0003276D">
        <w:rPr>
          <w:rFonts w:ascii="Arial" w:hAnsi="Arial" w:cs="Arial"/>
          <w:color w:val="000000"/>
          <w:sz w:val="22"/>
          <w:szCs w:val="22"/>
        </w:rPr>
        <w:fldChar w:fldCharType="begin"/>
      </w:r>
      <w:r w:rsidR="00A62D5D">
        <w:rPr>
          <w:rFonts w:ascii="Arial" w:hAnsi="Arial" w:cs="Arial"/>
          <w:color w:val="000000"/>
          <w:sz w:val="22"/>
          <w:szCs w:val="22"/>
        </w:rPr>
        <w:instrText xml:space="preserve"> ADDIN EN.CITE &lt;EndNote&gt;&lt;Cite&gt;&lt;Author&gt;Muradova&lt;/Author&gt;&lt;Year&gt;2020&lt;/Year&gt;&lt;RecNum&gt;43501&lt;/RecNum&gt;&lt;DisplayText&gt;&lt;style face="superscript"&gt;11&lt;/style&gt;&lt;/DisplayText&gt;&lt;record&gt;&lt;rec-number&gt;43501&lt;/rec-number&gt;&lt;foreign-keys&gt;&lt;key app="EN" db-id="vz0f5spzhe9fr5edwpxxzttdss95x0s59s0r" timestamp="1590494851"&gt;43501&lt;/key&gt;&lt;/foreign-keys&gt;&lt;ref-type name="Journal Article"&gt;17&lt;/ref-type&gt;&lt;contributors&gt;&lt;authors&gt;&lt;author&gt;Muradova, E.&lt;/author&gt;&lt;author&gt;Patel, N.&lt;/author&gt;&lt;author&gt;Sell, B.&lt;/author&gt;&lt;author&gt;Bittencourt, B.B.&lt;/author&gt;&lt;author&gt;Ojeda, S.S.&lt;/author&gt;&lt;author&gt;Adelmann, C. H.&lt;/author&gt;&lt;author&gt;Cen, L.&lt;/author&gt;&lt;author&gt;Cheng, C.-H.&lt;/author&gt;&lt;author&gt;Shen, J.&lt;/author&gt;&lt;author&gt;Davis, C.M.&lt;/author&gt;&lt;author&gt;Ehli, E. A.&lt;/author&gt;&lt;author&gt;Newberg, J. Y.&lt;/author&gt;&lt;author&gt;Cherpelis, B.&lt;/author&gt;&lt;author&gt;Black, M. A.&lt;/author&gt;&lt;author&gt;Mann, M.B.&lt;/author&gt;&lt;author&gt;Mitragotri, S.&lt;/author&gt;&lt;author&gt;Tsai, K.Y.&lt;/author&gt;&lt;/authors&gt;&lt;/contributors&gt;&lt;titles&gt;&lt;title&gt;Non-invasive assessment of epidermal genomic markers of UV exposure in skin&lt;/title&gt;&lt;secondary-title&gt;J Invest Dermatol&lt;/secondary-title&gt;&lt;/titles&gt;&lt;periodical&gt;&lt;full-title&gt;J Invest Dermatol&lt;/full-title&gt;&lt;/periodical&gt;&lt;volume&gt;in press&lt;/volume&gt;&lt;dates&gt;&lt;year&gt;2020&lt;/year&gt;&lt;/dates&gt;&lt;urls&gt;&lt;/urls&gt;&lt;/record&gt;&lt;/Cite&gt;&lt;/EndNote&gt;</w:instrText>
      </w:r>
      <w:r w:rsidR="0003276D">
        <w:rPr>
          <w:rFonts w:ascii="Arial" w:hAnsi="Arial" w:cs="Arial"/>
          <w:color w:val="000000"/>
          <w:sz w:val="22"/>
          <w:szCs w:val="22"/>
        </w:rPr>
        <w:fldChar w:fldCharType="separate"/>
      </w:r>
      <w:r w:rsidR="00A62D5D" w:rsidRPr="00A62D5D">
        <w:rPr>
          <w:rFonts w:ascii="Arial" w:hAnsi="Arial" w:cs="Arial"/>
          <w:noProof/>
          <w:color w:val="000000"/>
          <w:sz w:val="22"/>
          <w:szCs w:val="22"/>
          <w:vertAlign w:val="superscript"/>
        </w:rPr>
        <w:t>11</w:t>
      </w:r>
      <w:r w:rsidR="0003276D">
        <w:rPr>
          <w:rFonts w:ascii="Arial" w:hAnsi="Arial" w:cs="Arial"/>
          <w:color w:val="000000"/>
          <w:sz w:val="22"/>
          <w:szCs w:val="22"/>
        </w:rPr>
        <w:fldChar w:fldCharType="end"/>
      </w:r>
      <w:r w:rsidR="0044032D">
        <w:rPr>
          <w:rFonts w:ascii="Arial" w:hAnsi="Arial" w:cs="Arial"/>
          <w:color w:val="000000"/>
          <w:sz w:val="22"/>
          <w:szCs w:val="22"/>
        </w:rPr>
        <w:t xml:space="preserve">. </w:t>
      </w:r>
      <w:r w:rsidR="0044032D" w:rsidRPr="00903BD7">
        <w:rPr>
          <w:rFonts w:ascii="Arial" w:hAnsi="Arial" w:cs="Arial"/>
          <w:i/>
          <w:color w:val="000000"/>
          <w:sz w:val="22"/>
          <w:szCs w:val="22"/>
          <w:u w:val="single"/>
        </w:rPr>
        <w:t xml:space="preserve">Yet </w:t>
      </w:r>
      <w:r w:rsidR="00E27584" w:rsidRPr="00903BD7">
        <w:rPr>
          <w:rFonts w:ascii="Arial" w:hAnsi="Arial" w:cs="Arial"/>
          <w:i/>
          <w:color w:val="000000"/>
          <w:sz w:val="22"/>
          <w:szCs w:val="22"/>
          <w:u w:val="single"/>
        </w:rPr>
        <w:t>the vast majority of</w:t>
      </w:r>
      <w:r w:rsidR="0044032D" w:rsidRPr="00903BD7">
        <w:rPr>
          <w:rFonts w:ascii="Arial" w:hAnsi="Arial" w:cs="Arial"/>
          <w:i/>
          <w:color w:val="000000"/>
          <w:sz w:val="22"/>
          <w:szCs w:val="22"/>
          <w:u w:val="single"/>
        </w:rPr>
        <w:t xml:space="preserve"> chronically exposed </w:t>
      </w:r>
      <w:r w:rsidR="00F03D46">
        <w:rPr>
          <w:rFonts w:ascii="Arial" w:hAnsi="Arial" w:cs="Arial"/>
          <w:i/>
          <w:color w:val="000000"/>
          <w:sz w:val="22"/>
          <w:szCs w:val="22"/>
          <w:u w:val="single"/>
        </w:rPr>
        <w:t xml:space="preserve">areas of </w:t>
      </w:r>
      <w:r w:rsidR="002513CD" w:rsidRPr="00903BD7">
        <w:rPr>
          <w:rFonts w:ascii="Arial" w:hAnsi="Arial" w:cs="Arial"/>
          <w:i/>
          <w:color w:val="000000"/>
          <w:sz w:val="22"/>
          <w:szCs w:val="22"/>
          <w:u w:val="single"/>
        </w:rPr>
        <w:t>skin</w:t>
      </w:r>
      <w:r w:rsidR="0054462F" w:rsidRPr="00903BD7">
        <w:rPr>
          <w:rFonts w:ascii="Arial" w:hAnsi="Arial" w:cs="Arial"/>
          <w:i/>
          <w:color w:val="000000"/>
          <w:sz w:val="22"/>
          <w:szCs w:val="22"/>
          <w:u w:val="single"/>
        </w:rPr>
        <w:t xml:space="preserve"> </w:t>
      </w:r>
      <w:r w:rsidR="002513CD" w:rsidRPr="00903BD7">
        <w:rPr>
          <w:rFonts w:ascii="Arial" w:hAnsi="Arial" w:cs="Arial"/>
          <w:i/>
          <w:color w:val="000000"/>
          <w:sz w:val="22"/>
          <w:szCs w:val="22"/>
          <w:u w:val="single"/>
        </w:rPr>
        <w:t xml:space="preserve">do not develop cancer. </w:t>
      </w:r>
      <w:r w:rsidR="002513CD">
        <w:rPr>
          <w:rFonts w:ascii="Arial" w:hAnsi="Arial" w:cs="Arial"/>
          <w:color w:val="000000"/>
          <w:sz w:val="22"/>
          <w:szCs w:val="22"/>
        </w:rPr>
        <w:t xml:space="preserve">For example, introduction of mutant </w:t>
      </w:r>
      <w:r w:rsidR="002513CD" w:rsidRPr="003414E6">
        <w:rPr>
          <w:rFonts w:ascii="Arial" w:hAnsi="Arial" w:cs="Arial"/>
          <w:i/>
          <w:color w:val="000000"/>
          <w:sz w:val="22"/>
          <w:szCs w:val="22"/>
        </w:rPr>
        <w:t>Trp53</w:t>
      </w:r>
      <w:r w:rsidR="002513CD">
        <w:rPr>
          <w:rFonts w:ascii="Arial" w:hAnsi="Arial" w:cs="Arial"/>
          <w:color w:val="000000"/>
          <w:sz w:val="22"/>
          <w:szCs w:val="22"/>
        </w:rPr>
        <w:t xml:space="preserve"> in mouse </w:t>
      </w:r>
      <w:r w:rsidR="00375CC7">
        <w:rPr>
          <w:rFonts w:ascii="Arial" w:hAnsi="Arial" w:cs="Arial"/>
          <w:color w:val="000000"/>
          <w:sz w:val="22"/>
          <w:szCs w:val="22"/>
        </w:rPr>
        <w:t>epidermis</w:t>
      </w:r>
      <w:del w:id="32" w:author="boe" w:date="2020-06-01T10:25:00Z">
        <w:r w:rsidR="002513CD" w:rsidDel="004A6F96">
          <w:rPr>
            <w:rFonts w:ascii="Arial" w:hAnsi="Arial" w:cs="Arial"/>
            <w:color w:val="000000"/>
            <w:sz w:val="22"/>
            <w:szCs w:val="22"/>
          </w:rPr>
          <w:delText>,</w:delText>
        </w:r>
      </w:del>
      <w:r w:rsidR="002513CD">
        <w:rPr>
          <w:rFonts w:ascii="Arial" w:hAnsi="Arial" w:cs="Arial"/>
          <w:color w:val="000000"/>
          <w:sz w:val="22"/>
          <w:szCs w:val="22"/>
        </w:rPr>
        <w:t xml:space="preserve"> fails </w:t>
      </w:r>
      <w:ins w:id="33" w:author="boe" w:date="2020-06-01T10:25:00Z">
        <w:r w:rsidR="004A6F96">
          <w:rPr>
            <w:rFonts w:ascii="Arial" w:hAnsi="Arial" w:cs="Arial"/>
            <w:color w:val="000000"/>
            <w:sz w:val="22"/>
            <w:szCs w:val="22"/>
          </w:rPr>
          <w:t xml:space="preserve">accelerate </w:t>
        </w:r>
      </w:ins>
      <w:del w:id="34" w:author="boe" w:date="2020-06-01T10:25:00Z">
        <w:r w:rsidR="002513CD" w:rsidDel="004A6F96">
          <w:rPr>
            <w:rFonts w:ascii="Arial" w:hAnsi="Arial" w:cs="Arial"/>
            <w:color w:val="000000"/>
            <w:sz w:val="22"/>
            <w:szCs w:val="22"/>
          </w:rPr>
          <w:delText xml:space="preserve">to </w:delText>
        </w:r>
      </w:del>
      <w:del w:id="35" w:author="boe" w:date="2020-06-01T10:26:00Z">
        <w:r w:rsidR="0063110B" w:rsidDel="004A6F96">
          <w:rPr>
            <w:rFonts w:ascii="Arial" w:hAnsi="Arial" w:cs="Arial"/>
            <w:color w:val="000000"/>
            <w:sz w:val="22"/>
            <w:szCs w:val="22"/>
          </w:rPr>
          <w:delText>drive accelerated</w:delText>
        </w:r>
        <w:r w:rsidR="00AD564A" w:rsidDel="004A6F96">
          <w:rPr>
            <w:rFonts w:ascii="Arial" w:hAnsi="Arial" w:cs="Arial"/>
            <w:color w:val="000000"/>
            <w:sz w:val="22"/>
            <w:szCs w:val="22"/>
          </w:rPr>
          <w:delText xml:space="preserve"> </w:delText>
        </w:r>
      </w:del>
      <w:r w:rsidR="00AD564A">
        <w:rPr>
          <w:rFonts w:ascii="Arial" w:hAnsi="Arial" w:cs="Arial"/>
          <w:color w:val="000000"/>
          <w:sz w:val="22"/>
          <w:szCs w:val="22"/>
        </w:rPr>
        <w:t>initial</w:t>
      </w:r>
      <w:r w:rsidR="0063110B">
        <w:rPr>
          <w:rFonts w:ascii="Arial" w:hAnsi="Arial" w:cs="Arial"/>
          <w:color w:val="000000"/>
          <w:sz w:val="22"/>
          <w:szCs w:val="22"/>
        </w:rPr>
        <w:t xml:space="preserve"> tumorigenesis </w:t>
      </w:r>
      <w:r w:rsidR="00021162">
        <w:rPr>
          <w:rFonts w:ascii="Arial" w:hAnsi="Arial" w:cs="Arial"/>
          <w:color w:val="000000"/>
          <w:sz w:val="22"/>
          <w:szCs w:val="22"/>
        </w:rPr>
        <w:t xml:space="preserve">following </w:t>
      </w:r>
      <w:r w:rsidR="00375CC7">
        <w:rPr>
          <w:rFonts w:ascii="Arial" w:hAnsi="Arial" w:cs="Arial"/>
          <w:color w:val="000000"/>
          <w:sz w:val="22"/>
          <w:szCs w:val="22"/>
        </w:rPr>
        <w:t>chronic</w:t>
      </w:r>
      <w:r w:rsidR="00021162">
        <w:rPr>
          <w:rFonts w:ascii="Arial" w:hAnsi="Arial" w:cs="Arial"/>
          <w:color w:val="000000"/>
          <w:sz w:val="22"/>
          <w:szCs w:val="22"/>
        </w:rPr>
        <w:t xml:space="preserve"> UV </w:t>
      </w:r>
      <w:r w:rsidR="00375CC7">
        <w:rPr>
          <w:rFonts w:ascii="Arial" w:hAnsi="Arial" w:cs="Arial"/>
          <w:color w:val="000000"/>
          <w:sz w:val="22"/>
          <w:szCs w:val="22"/>
        </w:rPr>
        <w:t>exposure</w:t>
      </w:r>
      <w:r w:rsidR="00AD564A">
        <w:rPr>
          <w:rFonts w:ascii="Arial" w:hAnsi="Arial" w:cs="Arial"/>
          <w:color w:val="000000"/>
          <w:sz w:val="22"/>
          <w:szCs w:val="22"/>
        </w:rPr>
        <w:t xml:space="preserve"> or following chemical carcinogenesis</w:t>
      </w:r>
      <w:ins w:id="36" w:author="boe" w:date="2020-06-01T10:26:00Z">
        <w:r w:rsidR="004A6F96">
          <w:rPr>
            <w:rFonts w:ascii="Arial" w:hAnsi="Arial" w:cs="Arial"/>
            <w:color w:val="000000"/>
            <w:sz w:val="22"/>
            <w:szCs w:val="22"/>
          </w:rPr>
          <w:t>. A</w:t>
        </w:r>
      </w:ins>
      <w:del w:id="37" w:author="boe" w:date="2020-06-01T10:26:00Z">
        <w:r w:rsidR="00375CC7" w:rsidDel="004A6F96">
          <w:rPr>
            <w:rFonts w:ascii="Arial" w:hAnsi="Arial" w:cs="Arial"/>
            <w:color w:val="000000"/>
            <w:sz w:val="22"/>
            <w:szCs w:val="22"/>
          </w:rPr>
          <w:delText>; in fact, a</w:delText>
        </w:r>
      </w:del>
      <w:r w:rsidR="00375CC7">
        <w:rPr>
          <w:rFonts w:ascii="Arial" w:hAnsi="Arial" w:cs="Arial"/>
          <w:color w:val="000000"/>
          <w:sz w:val="22"/>
          <w:szCs w:val="22"/>
        </w:rPr>
        <w:t xml:space="preserve"> short term proliferative advantage is quickly quashed</w:t>
      </w:r>
      <w:ins w:id="38" w:author="boe" w:date="2020-06-01T10:26:00Z">
        <w:r w:rsidR="004A6F96">
          <w:rPr>
            <w:rFonts w:ascii="Arial" w:hAnsi="Arial" w:cs="Arial"/>
            <w:color w:val="000000"/>
            <w:sz w:val="22"/>
            <w:szCs w:val="22"/>
          </w:rPr>
          <w:t xml:space="preserve">. After </w:t>
        </w:r>
      </w:ins>
      <w:del w:id="39" w:author="boe" w:date="2020-06-01T10:26:00Z">
        <w:r w:rsidR="00375CC7" w:rsidDel="004A6F96">
          <w:rPr>
            <w:rFonts w:ascii="Arial" w:hAnsi="Arial" w:cs="Arial"/>
            <w:color w:val="000000"/>
            <w:sz w:val="22"/>
            <w:szCs w:val="22"/>
          </w:rPr>
          <w:delText xml:space="preserve"> and </w:delText>
        </w:r>
        <w:r w:rsidR="00E667C7" w:rsidDel="004A6F96">
          <w:rPr>
            <w:rFonts w:ascii="Arial" w:hAnsi="Arial" w:cs="Arial"/>
            <w:color w:val="000000"/>
            <w:sz w:val="22"/>
            <w:szCs w:val="22"/>
          </w:rPr>
          <w:delText>following</w:delText>
        </w:r>
        <w:r w:rsidR="00375CC7" w:rsidDel="004A6F96">
          <w:rPr>
            <w:rFonts w:ascii="Arial" w:hAnsi="Arial" w:cs="Arial"/>
            <w:color w:val="000000"/>
            <w:sz w:val="22"/>
            <w:szCs w:val="22"/>
          </w:rPr>
          <w:delText xml:space="preserve"> </w:delText>
        </w:r>
      </w:del>
      <w:ins w:id="40" w:author="boe" w:date="2020-06-01T10:26:00Z">
        <w:r w:rsidR="004A6F96">
          <w:rPr>
            <w:rFonts w:ascii="Arial" w:hAnsi="Arial" w:cs="Arial"/>
            <w:color w:val="000000"/>
            <w:sz w:val="22"/>
            <w:szCs w:val="22"/>
          </w:rPr>
          <w:t xml:space="preserve">the </w:t>
        </w:r>
      </w:ins>
      <w:del w:id="41" w:author="boe" w:date="2020-06-01T10:26:00Z">
        <w:r w:rsidR="00E667C7" w:rsidDel="004A6F96">
          <w:rPr>
            <w:rFonts w:ascii="Arial" w:hAnsi="Arial" w:cs="Arial"/>
            <w:color w:val="000000"/>
            <w:sz w:val="22"/>
            <w:szCs w:val="22"/>
          </w:rPr>
          <w:delText>chr</w:delText>
        </w:r>
      </w:del>
      <w:del w:id="42" w:author="boe" w:date="2020-06-01T10:27:00Z">
        <w:r w:rsidR="00E667C7" w:rsidDel="004A6F96">
          <w:rPr>
            <w:rFonts w:ascii="Arial" w:hAnsi="Arial" w:cs="Arial"/>
            <w:color w:val="000000"/>
            <w:sz w:val="22"/>
            <w:szCs w:val="22"/>
          </w:rPr>
          <w:delText xml:space="preserve">onic </w:delText>
        </w:r>
      </w:del>
      <w:r w:rsidR="00E667C7">
        <w:rPr>
          <w:rFonts w:ascii="Arial" w:hAnsi="Arial" w:cs="Arial"/>
          <w:color w:val="000000"/>
          <w:sz w:val="22"/>
          <w:szCs w:val="22"/>
        </w:rPr>
        <w:t>UV exposure, thes</w:t>
      </w:r>
      <w:r w:rsidR="00411685">
        <w:rPr>
          <w:rFonts w:ascii="Arial" w:hAnsi="Arial" w:cs="Arial"/>
          <w:color w:val="000000"/>
          <w:sz w:val="22"/>
          <w:szCs w:val="22"/>
        </w:rPr>
        <w:t>e</w:t>
      </w:r>
      <w:r w:rsidR="00E667C7">
        <w:rPr>
          <w:rFonts w:ascii="Arial" w:hAnsi="Arial" w:cs="Arial"/>
          <w:color w:val="000000"/>
          <w:sz w:val="22"/>
          <w:szCs w:val="22"/>
        </w:rPr>
        <w:t xml:space="preserve"> clones are </w:t>
      </w:r>
      <w:r w:rsidR="009C6E5A">
        <w:rPr>
          <w:rFonts w:ascii="Arial" w:hAnsi="Arial" w:cs="Arial"/>
          <w:color w:val="000000"/>
          <w:sz w:val="22"/>
          <w:szCs w:val="22"/>
        </w:rPr>
        <w:t xml:space="preserve">eventually </w:t>
      </w:r>
      <w:ins w:id="43" w:author="boe" w:date="2020-06-01T10:27:00Z">
        <w:r w:rsidR="004A6F96">
          <w:rPr>
            <w:rFonts w:ascii="Arial" w:hAnsi="Arial" w:cs="Arial"/>
            <w:color w:val="000000"/>
            <w:sz w:val="22"/>
            <w:szCs w:val="22"/>
          </w:rPr>
          <w:t xml:space="preserve">replaced </w:t>
        </w:r>
      </w:ins>
      <w:del w:id="44" w:author="boe" w:date="2020-06-01T10:27:00Z">
        <w:r w:rsidR="00E667C7" w:rsidDel="004A6F96">
          <w:rPr>
            <w:rFonts w:ascii="Arial" w:hAnsi="Arial" w:cs="Arial"/>
            <w:color w:val="000000"/>
            <w:sz w:val="22"/>
            <w:szCs w:val="22"/>
          </w:rPr>
          <w:delText xml:space="preserve">outcompeted </w:delText>
        </w:r>
      </w:del>
      <w:r w:rsidR="00E667C7">
        <w:rPr>
          <w:rFonts w:ascii="Arial" w:hAnsi="Arial" w:cs="Arial"/>
          <w:color w:val="000000"/>
          <w:sz w:val="22"/>
          <w:szCs w:val="22"/>
        </w:rPr>
        <w:t>by other spontaneously emergent clones</w:t>
      </w:r>
      <w:r w:rsidR="0003276D">
        <w:rPr>
          <w:rFonts w:ascii="Arial" w:hAnsi="Arial" w:cs="Arial"/>
          <w:color w:val="000000"/>
          <w:sz w:val="22"/>
          <w:szCs w:val="22"/>
        </w:rPr>
        <w:fldChar w:fldCharType="begin">
          <w:fldData xml:space="preserve">PEVuZE5vdGU+PENpdGU+PEF1dGhvcj5NdXJhaTwvQXV0aG9yPjxZZWFyPjIwMTg8L1llYXI+PFJl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</w:fldData>
        </w:fldChar>
      </w:r>
      <w:r w:rsidR="00AD564A">
        <w:rPr>
          <w:rFonts w:ascii="Arial" w:hAnsi="Arial" w:cs="Arial"/>
          <w:color w:val="000000"/>
          <w:sz w:val="22"/>
          <w:szCs w:val="22"/>
        </w:rPr>
        <w:instrText xml:space="preserve"> ADDIN EN.CITE </w:instrText>
      </w:r>
      <w:r w:rsidR="00AD564A">
        <w:rPr>
          <w:rFonts w:ascii="Arial" w:hAnsi="Arial" w:cs="Arial"/>
          <w:color w:val="000000"/>
          <w:sz w:val="22"/>
          <w:szCs w:val="22"/>
        </w:rPr>
        <w:fldChar w:fldCharType="begin">
          <w:fldData xml:space="preserve">PEVuZE5vdGU+PENpdGU+PEF1dGhvcj5NdXJhaTwvQXV0aG9yPjxZZWFyPjIwMTg8L1llYXI+PFJl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</w:fldData>
        </w:fldChar>
      </w:r>
      <w:r w:rsidR="00AD564A">
        <w:rPr>
          <w:rFonts w:ascii="Arial" w:hAnsi="Arial" w:cs="Arial"/>
          <w:color w:val="000000"/>
          <w:sz w:val="22"/>
          <w:szCs w:val="22"/>
        </w:rPr>
        <w:instrText xml:space="preserve"> ADDIN EN.CITE.DATA </w:instrText>
      </w:r>
      <w:r w:rsidR="00AD564A">
        <w:rPr>
          <w:rFonts w:ascii="Arial" w:hAnsi="Arial" w:cs="Arial"/>
          <w:color w:val="000000"/>
          <w:sz w:val="22"/>
          <w:szCs w:val="22"/>
        </w:rPr>
      </w:r>
      <w:r w:rsidR="00AD564A">
        <w:rPr>
          <w:rFonts w:ascii="Arial" w:hAnsi="Arial" w:cs="Arial"/>
          <w:color w:val="000000"/>
          <w:sz w:val="22"/>
          <w:szCs w:val="22"/>
        </w:rPr>
        <w:fldChar w:fldCharType="end"/>
      </w:r>
      <w:r w:rsidR="0003276D">
        <w:rPr>
          <w:rFonts w:ascii="Arial" w:hAnsi="Arial" w:cs="Arial"/>
          <w:color w:val="000000"/>
          <w:sz w:val="22"/>
          <w:szCs w:val="22"/>
        </w:rPr>
      </w:r>
      <w:r w:rsidR="0003276D">
        <w:rPr>
          <w:rFonts w:ascii="Arial" w:hAnsi="Arial" w:cs="Arial"/>
          <w:color w:val="000000"/>
          <w:sz w:val="22"/>
          <w:szCs w:val="22"/>
        </w:rPr>
        <w:fldChar w:fldCharType="separate"/>
      </w:r>
      <w:r w:rsidR="00AD564A" w:rsidRPr="00AD564A">
        <w:rPr>
          <w:rFonts w:ascii="Arial" w:hAnsi="Arial" w:cs="Arial"/>
          <w:noProof/>
          <w:color w:val="000000"/>
          <w:sz w:val="22"/>
          <w:szCs w:val="22"/>
          <w:vertAlign w:val="superscript"/>
        </w:rPr>
        <w:t>12,13</w:t>
      </w:r>
      <w:r w:rsidR="0003276D">
        <w:rPr>
          <w:rFonts w:ascii="Arial" w:hAnsi="Arial" w:cs="Arial"/>
          <w:color w:val="000000"/>
          <w:sz w:val="22"/>
          <w:szCs w:val="22"/>
        </w:rPr>
        <w:fldChar w:fldCharType="end"/>
      </w:r>
      <w:r w:rsidR="00E667C7">
        <w:rPr>
          <w:rFonts w:ascii="Arial" w:hAnsi="Arial" w:cs="Arial"/>
          <w:color w:val="000000"/>
          <w:sz w:val="22"/>
          <w:szCs w:val="22"/>
        </w:rPr>
        <w:t xml:space="preserve">. </w:t>
      </w:r>
      <w:r w:rsidR="009C6E5A">
        <w:rPr>
          <w:rFonts w:ascii="Arial" w:hAnsi="Arial" w:cs="Arial"/>
          <w:color w:val="000000"/>
          <w:sz w:val="22"/>
          <w:szCs w:val="22"/>
        </w:rPr>
        <w:t xml:space="preserve">While mutant </w:t>
      </w:r>
      <w:r w:rsidR="009C6E5A" w:rsidRPr="00D168A5">
        <w:rPr>
          <w:rFonts w:ascii="Arial" w:hAnsi="Arial" w:cs="Arial"/>
          <w:i/>
          <w:color w:val="000000"/>
          <w:sz w:val="22"/>
          <w:szCs w:val="22"/>
        </w:rPr>
        <w:t>Trp53</w:t>
      </w:r>
      <w:r w:rsidR="009C6E5A">
        <w:rPr>
          <w:rFonts w:ascii="Arial" w:hAnsi="Arial" w:cs="Arial"/>
          <w:color w:val="000000"/>
          <w:sz w:val="22"/>
          <w:szCs w:val="22"/>
        </w:rPr>
        <w:t xml:space="preserve"> </w:t>
      </w:r>
      <w:ins w:id="45" w:author="boe" w:date="2020-06-01T10:28:00Z">
        <w:r w:rsidR="004B0AB0">
          <w:rPr>
            <w:rFonts w:ascii="Arial" w:hAnsi="Arial" w:cs="Arial"/>
            <w:color w:val="000000"/>
            <w:sz w:val="22"/>
            <w:szCs w:val="22"/>
          </w:rPr>
          <w:t xml:space="preserve">does </w:t>
        </w:r>
      </w:ins>
      <w:del w:id="46" w:author="boe" w:date="2020-06-01T10:28:00Z">
        <w:r w:rsidR="009C6E5A" w:rsidDel="004B0AB0">
          <w:rPr>
            <w:rFonts w:ascii="Arial" w:hAnsi="Arial" w:cs="Arial"/>
            <w:color w:val="000000"/>
            <w:sz w:val="22"/>
            <w:szCs w:val="22"/>
          </w:rPr>
          <w:delText xml:space="preserve">has </w:delText>
        </w:r>
      </w:del>
      <w:del w:id="47" w:author="boe" w:date="2020-06-01T10:27:00Z">
        <w:r w:rsidR="009C6E5A" w:rsidDel="004A6F96">
          <w:rPr>
            <w:rFonts w:ascii="Arial" w:hAnsi="Arial" w:cs="Arial"/>
            <w:color w:val="000000"/>
            <w:sz w:val="22"/>
            <w:szCs w:val="22"/>
          </w:rPr>
          <w:delText xml:space="preserve">clearly </w:delText>
        </w:r>
      </w:del>
      <w:del w:id="48" w:author="boe" w:date="2020-06-01T10:28:00Z">
        <w:r w:rsidR="009C6E5A" w:rsidDel="004B0AB0">
          <w:rPr>
            <w:rFonts w:ascii="Arial" w:hAnsi="Arial" w:cs="Arial"/>
            <w:color w:val="000000"/>
            <w:sz w:val="22"/>
            <w:szCs w:val="22"/>
          </w:rPr>
          <w:delText xml:space="preserve">been shown to </w:delText>
        </w:r>
      </w:del>
      <w:r w:rsidR="009C6E5A">
        <w:rPr>
          <w:rFonts w:ascii="Arial" w:hAnsi="Arial" w:cs="Arial"/>
          <w:color w:val="000000"/>
          <w:sz w:val="22"/>
          <w:szCs w:val="22"/>
        </w:rPr>
        <w:t>allow for cells to persist in the face of UV exposure, it</w:t>
      </w:r>
      <w:r w:rsidR="00F03D46">
        <w:rPr>
          <w:rFonts w:ascii="Arial" w:hAnsi="Arial" w:cs="Arial"/>
          <w:color w:val="000000"/>
          <w:sz w:val="22"/>
          <w:szCs w:val="22"/>
        </w:rPr>
        <w:t xml:space="preserve"> is</w:t>
      </w:r>
      <w:r w:rsidR="009C6E5A">
        <w:rPr>
          <w:rFonts w:ascii="Arial" w:hAnsi="Arial" w:cs="Arial"/>
          <w:color w:val="000000"/>
          <w:sz w:val="22"/>
          <w:szCs w:val="22"/>
        </w:rPr>
        <w:t xml:space="preserve"> also clear that these clones are constrained from expanding indefinitely. </w:t>
      </w:r>
      <w:r w:rsidR="0084625F">
        <w:rPr>
          <w:rFonts w:ascii="Arial" w:hAnsi="Arial" w:cs="Arial"/>
          <w:color w:val="000000"/>
          <w:sz w:val="22"/>
          <w:szCs w:val="22"/>
        </w:rPr>
        <w:t xml:space="preserve">Recent data suggest that </w:t>
      </w:r>
      <w:r w:rsidR="00912ED7">
        <w:rPr>
          <w:rFonts w:ascii="Arial" w:hAnsi="Arial" w:cs="Arial"/>
          <w:color w:val="000000"/>
          <w:sz w:val="22"/>
          <w:szCs w:val="22"/>
        </w:rPr>
        <w:t xml:space="preserve">the outcome of </w:t>
      </w:r>
      <w:ins w:id="49" w:author="boe" w:date="2020-06-01T10:29:00Z">
        <w:r w:rsidR="004B0AB0">
          <w:rPr>
            <w:rFonts w:ascii="Arial" w:hAnsi="Arial" w:cs="Arial"/>
            <w:color w:val="000000"/>
            <w:sz w:val="22"/>
            <w:szCs w:val="22"/>
          </w:rPr>
          <w:t xml:space="preserve">clonal </w:t>
        </w:r>
      </w:ins>
      <w:del w:id="50" w:author="boe" w:date="2020-06-01T10:29:00Z">
        <w:r w:rsidR="00912ED7" w:rsidDel="004B0AB0">
          <w:rPr>
            <w:rFonts w:ascii="Arial" w:hAnsi="Arial" w:cs="Arial"/>
            <w:color w:val="000000"/>
            <w:sz w:val="22"/>
            <w:szCs w:val="22"/>
          </w:rPr>
          <w:delText xml:space="preserve">spatial </w:delText>
        </w:r>
      </w:del>
      <w:r w:rsidR="00912ED7">
        <w:rPr>
          <w:rFonts w:ascii="Arial" w:hAnsi="Arial" w:cs="Arial"/>
          <w:color w:val="000000"/>
          <w:sz w:val="22"/>
          <w:szCs w:val="22"/>
        </w:rPr>
        <w:t xml:space="preserve">competition </w:t>
      </w:r>
      <w:r w:rsidR="00903BD7">
        <w:rPr>
          <w:rFonts w:ascii="Arial" w:hAnsi="Arial" w:cs="Arial"/>
          <w:color w:val="000000"/>
          <w:sz w:val="22"/>
          <w:szCs w:val="22"/>
        </w:rPr>
        <w:t xml:space="preserve">in </w:t>
      </w:r>
      <w:r w:rsidR="00F03D46">
        <w:rPr>
          <w:rFonts w:ascii="Arial" w:hAnsi="Arial" w:cs="Arial"/>
          <w:color w:val="000000"/>
          <w:sz w:val="22"/>
          <w:szCs w:val="22"/>
        </w:rPr>
        <w:t xml:space="preserve">the </w:t>
      </w:r>
      <w:r w:rsidR="00903BD7">
        <w:rPr>
          <w:rFonts w:ascii="Arial" w:hAnsi="Arial" w:cs="Arial"/>
          <w:color w:val="000000"/>
          <w:sz w:val="22"/>
          <w:szCs w:val="22"/>
        </w:rPr>
        <w:t xml:space="preserve">esophagus </w:t>
      </w:r>
      <w:r w:rsidR="00912ED7">
        <w:rPr>
          <w:rFonts w:ascii="Arial" w:hAnsi="Arial" w:cs="Arial"/>
          <w:color w:val="000000"/>
          <w:sz w:val="22"/>
          <w:szCs w:val="22"/>
        </w:rPr>
        <w:t xml:space="preserve">is dictated by </w:t>
      </w:r>
      <w:ins w:id="51" w:author="boe" w:date="2020-06-01T10:29:00Z">
        <w:r w:rsidR="004B0AB0">
          <w:rPr>
            <w:rFonts w:ascii="Arial" w:hAnsi="Arial" w:cs="Arial"/>
            <w:color w:val="000000"/>
            <w:sz w:val="22"/>
            <w:szCs w:val="22"/>
          </w:rPr>
          <w:t xml:space="preserve">fitness </w:t>
        </w:r>
      </w:ins>
      <w:del w:id="52" w:author="boe" w:date="2020-06-01T10:29:00Z">
        <w:r w:rsidR="00912ED7" w:rsidDel="004B0AB0">
          <w:rPr>
            <w:rFonts w:ascii="Arial" w:hAnsi="Arial" w:cs="Arial"/>
            <w:color w:val="000000"/>
            <w:sz w:val="22"/>
            <w:szCs w:val="22"/>
          </w:rPr>
          <w:delText xml:space="preserve">the </w:delText>
        </w:r>
      </w:del>
      <w:r w:rsidR="00912ED7">
        <w:rPr>
          <w:rFonts w:ascii="Arial" w:hAnsi="Arial" w:cs="Arial"/>
          <w:color w:val="000000"/>
          <w:sz w:val="22"/>
          <w:szCs w:val="22"/>
        </w:rPr>
        <w:t>difference</w:t>
      </w:r>
      <w:ins w:id="53" w:author="boe" w:date="2020-06-01T10:29:00Z">
        <w:r w:rsidR="004B0AB0">
          <w:rPr>
            <w:rFonts w:ascii="Arial" w:hAnsi="Arial" w:cs="Arial"/>
            <w:color w:val="000000"/>
            <w:sz w:val="22"/>
            <w:szCs w:val="22"/>
          </w:rPr>
          <w:t>s</w:t>
        </w:r>
      </w:ins>
      <w:r w:rsidR="00912ED7">
        <w:rPr>
          <w:rFonts w:ascii="Arial" w:hAnsi="Arial" w:cs="Arial"/>
          <w:color w:val="000000"/>
          <w:sz w:val="22"/>
          <w:szCs w:val="22"/>
        </w:rPr>
        <w:t xml:space="preserve"> </w:t>
      </w:r>
      <w:del w:id="54" w:author="boe" w:date="2020-06-01T10:29:00Z">
        <w:r w:rsidR="00912ED7" w:rsidDel="004B0AB0">
          <w:rPr>
            <w:rFonts w:ascii="Arial" w:hAnsi="Arial" w:cs="Arial"/>
            <w:color w:val="000000"/>
            <w:sz w:val="22"/>
            <w:szCs w:val="22"/>
          </w:rPr>
          <w:delText xml:space="preserve">in fitness </w:delText>
        </w:r>
      </w:del>
      <w:r w:rsidR="00912ED7">
        <w:rPr>
          <w:rFonts w:ascii="Arial" w:hAnsi="Arial" w:cs="Arial"/>
          <w:color w:val="000000"/>
          <w:sz w:val="22"/>
          <w:szCs w:val="22"/>
        </w:rPr>
        <w:t>of adjacent clone</w:t>
      </w:r>
      <w:r w:rsidR="00912ED7" w:rsidRPr="00AF3DE3">
        <w:rPr>
          <w:rFonts w:ascii="Arial" w:hAnsi="Arial" w:cs="Arial"/>
          <w:color w:val="000000"/>
          <w:sz w:val="22"/>
          <w:szCs w:val="22"/>
        </w:rPr>
        <w:t>s</w:t>
      </w:r>
      <w:r w:rsidR="00912ED7">
        <w:rPr>
          <w:rFonts w:ascii="Arial" w:hAnsi="Arial" w:cs="Arial"/>
          <w:color w:val="000000"/>
          <w:sz w:val="22"/>
          <w:szCs w:val="22"/>
        </w:rPr>
        <w:t>, though no molecular mechanisms have been identified</w:t>
      </w:r>
      <w:r w:rsidR="0003276D">
        <w:rPr>
          <w:rFonts w:ascii="Arial" w:hAnsi="Arial" w:cs="Arial"/>
          <w:color w:val="000000"/>
          <w:sz w:val="22"/>
          <w:szCs w:val="22"/>
        </w:rPr>
        <w:fldChar w:fldCharType="begin">
          <w:fldData xml:space="preserve">PEVuZE5vdGU+PENpdGU+PEF1dGhvcj5Db2xvbTwvQXV0aG9yPjxZZWFyPjIwMjA8L1llYXI+PFJl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</w:fldData>
        </w:fldChar>
      </w:r>
      <w:r w:rsidR="00AD564A">
        <w:rPr>
          <w:rFonts w:ascii="Arial" w:hAnsi="Arial" w:cs="Arial"/>
          <w:color w:val="000000"/>
          <w:sz w:val="22"/>
          <w:szCs w:val="22"/>
        </w:rPr>
        <w:instrText xml:space="preserve"> ADDIN EN.CITE </w:instrText>
      </w:r>
      <w:r w:rsidR="00AD564A">
        <w:rPr>
          <w:rFonts w:ascii="Arial" w:hAnsi="Arial" w:cs="Arial"/>
          <w:color w:val="000000"/>
          <w:sz w:val="22"/>
          <w:szCs w:val="22"/>
        </w:rPr>
        <w:fldChar w:fldCharType="begin">
          <w:fldData xml:space="preserve">PEVuZE5vdGU+PENpdGU+PEF1dGhvcj5Db2xvbTwvQXV0aG9yPjxZZWFyPjIwMjA8L1llYXI+PFJl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</w:fldData>
        </w:fldChar>
      </w:r>
      <w:r w:rsidR="00AD564A">
        <w:rPr>
          <w:rFonts w:ascii="Arial" w:hAnsi="Arial" w:cs="Arial"/>
          <w:color w:val="000000"/>
          <w:sz w:val="22"/>
          <w:szCs w:val="22"/>
        </w:rPr>
        <w:instrText xml:space="preserve"> ADDIN EN.CITE.DATA </w:instrText>
      </w:r>
      <w:r w:rsidR="00AD564A">
        <w:rPr>
          <w:rFonts w:ascii="Arial" w:hAnsi="Arial" w:cs="Arial"/>
          <w:color w:val="000000"/>
          <w:sz w:val="22"/>
          <w:szCs w:val="22"/>
        </w:rPr>
      </w:r>
      <w:r w:rsidR="00AD564A">
        <w:rPr>
          <w:rFonts w:ascii="Arial" w:hAnsi="Arial" w:cs="Arial"/>
          <w:color w:val="000000"/>
          <w:sz w:val="22"/>
          <w:szCs w:val="22"/>
        </w:rPr>
        <w:fldChar w:fldCharType="end"/>
      </w:r>
      <w:r w:rsidR="0003276D">
        <w:rPr>
          <w:rFonts w:ascii="Arial" w:hAnsi="Arial" w:cs="Arial"/>
          <w:color w:val="000000"/>
          <w:sz w:val="22"/>
          <w:szCs w:val="22"/>
        </w:rPr>
      </w:r>
      <w:r w:rsidR="0003276D">
        <w:rPr>
          <w:rFonts w:ascii="Arial" w:hAnsi="Arial" w:cs="Arial"/>
          <w:color w:val="000000"/>
          <w:sz w:val="22"/>
          <w:szCs w:val="22"/>
        </w:rPr>
        <w:fldChar w:fldCharType="separate"/>
      </w:r>
      <w:r w:rsidR="00AD564A" w:rsidRPr="00AD564A">
        <w:rPr>
          <w:rFonts w:ascii="Arial" w:hAnsi="Arial" w:cs="Arial"/>
          <w:noProof/>
          <w:color w:val="000000"/>
          <w:sz w:val="22"/>
          <w:szCs w:val="22"/>
          <w:vertAlign w:val="superscript"/>
        </w:rPr>
        <w:t>14</w:t>
      </w:r>
      <w:r w:rsidR="0003276D">
        <w:rPr>
          <w:rFonts w:ascii="Arial" w:hAnsi="Arial" w:cs="Arial"/>
          <w:color w:val="000000"/>
          <w:sz w:val="22"/>
          <w:szCs w:val="22"/>
        </w:rPr>
        <w:fldChar w:fldCharType="end"/>
      </w:r>
      <w:r w:rsidR="00912ED7">
        <w:rPr>
          <w:rFonts w:ascii="Arial" w:hAnsi="Arial" w:cs="Arial"/>
          <w:color w:val="000000"/>
          <w:sz w:val="22"/>
          <w:szCs w:val="22"/>
        </w:rPr>
        <w:t xml:space="preserve">. </w:t>
      </w:r>
      <w:r w:rsidR="0084625F">
        <w:rPr>
          <w:rFonts w:ascii="Arial" w:hAnsi="Arial" w:cs="Arial"/>
          <w:color w:val="000000"/>
          <w:sz w:val="22"/>
          <w:szCs w:val="22"/>
        </w:rPr>
        <w:t>Keratinocyte clones</w:t>
      </w:r>
      <w:ins w:id="55" w:author="boe" w:date="2020-06-01T10:30:00Z">
        <w:r w:rsidR="004B0AB0">
          <w:rPr>
            <w:rFonts w:ascii="Arial" w:hAnsi="Arial" w:cs="Arial"/>
            <w:color w:val="000000"/>
            <w:sz w:val="22"/>
            <w:szCs w:val="22"/>
          </w:rPr>
          <w:t xml:space="preserve"> w</w:t>
        </w:r>
      </w:ins>
      <w:del w:id="56" w:author="boe" w:date="2020-06-01T10:30:00Z">
        <w:r w:rsidR="0084625F" w:rsidDel="004B0AB0">
          <w:rPr>
            <w:rFonts w:ascii="Arial" w:hAnsi="Arial" w:cs="Arial"/>
            <w:color w:val="000000"/>
            <w:sz w:val="22"/>
            <w:szCs w:val="22"/>
          </w:rPr>
          <w:delText xml:space="preserve"> w</w:delText>
        </w:r>
      </w:del>
      <w:r w:rsidR="0084625F">
        <w:rPr>
          <w:rFonts w:ascii="Arial" w:hAnsi="Arial" w:cs="Arial"/>
          <w:color w:val="000000"/>
          <w:sz w:val="22"/>
          <w:szCs w:val="22"/>
        </w:rPr>
        <w:t xml:space="preserve">ith </w:t>
      </w:r>
      <w:del w:id="57" w:author="boe" w:date="2020-06-01T10:30:00Z">
        <w:r w:rsidR="0084625F" w:rsidDel="004B0AB0">
          <w:rPr>
            <w:rFonts w:ascii="Arial" w:hAnsi="Arial" w:cs="Arial"/>
            <w:color w:val="000000"/>
            <w:sz w:val="22"/>
            <w:szCs w:val="22"/>
          </w:rPr>
          <w:delText>stabilized and p</w:delText>
        </w:r>
      </w:del>
      <w:ins w:id="58" w:author="boe" w:date="2020-06-01T10:31:00Z">
        <w:r w:rsidR="004B0AB0">
          <w:rPr>
            <w:rFonts w:ascii="Arial" w:hAnsi="Arial" w:cs="Arial"/>
            <w:color w:val="000000"/>
            <w:sz w:val="22"/>
            <w:szCs w:val="22"/>
          </w:rPr>
          <w:t>p</w:t>
        </w:r>
      </w:ins>
      <w:r w:rsidR="0084625F">
        <w:rPr>
          <w:rFonts w:ascii="Arial" w:hAnsi="Arial" w:cs="Arial"/>
          <w:color w:val="000000"/>
          <w:sz w:val="22"/>
          <w:szCs w:val="22"/>
        </w:rPr>
        <w:t xml:space="preserve">resumably mutant </w:t>
      </w:r>
      <w:r w:rsidR="0084625F" w:rsidRPr="0084625F">
        <w:rPr>
          <w:rFonts w:ascii="Arial" w:hAnsi="Arial" w:cs="Arial"/>
          <w:i/>
          <w:color w:val="000000"/>
          <w:sz w:val="22"/>
          <w:szCs w:val="22"/>
        </w:rPr>
        <w:t>TP53</w:t>
      </w:r>
      <w:r w:rsidR="0084625F">
        <w:rPr>
          <w:rFonts w:ascii="Arial" w:hAnsi="Arial" w:cs="Arial"/>
          <w:color w:val="000000"/>
          <w:sz w:val="22"/>
          <w:szCs w:val="22"/>
        </w:rPr>
        <w:t xml:space="preserve"> can </w:t>
      </w:r>
      <w:del w:id="59" w:author="boe" w:date="2020-06-01T10:31:00Z">
        <w:r w:rsidR="0084625F" w:rsidDel="004B0AB0">
          <w:rPr>
            <w:rFonts w:ascii="Arial" w:hAnsi="Arial" w:cs="Arial"/>
            <w:color w:val="000000"/>
            <w:sz w:val="22"/>
            <w:szCs w:val="22"/>
          </w:rPr>
          <w:delText xml:space="preserve">be </w:delText>
        </w:r>
      </w:del>
      <w:r w:rsidR="0084625F">
        <w:rPr>
          <w:rFonts w:ascii="Arial" w:hAnsi="Arial" w:cs="Arial"/>
          <w:color w:val="000000"/>
          <w:sz w:val="22"/>
          <w:szCs w:val="22"/>
        </w:rPr>
        <w:t xml:space="preserve">readily </w:t>
      </w:r>
      <w:ins w:id="60" w:author="boe" w:date="2020-06-01T10:31:00Z">
        <w:r w:rsidR="004B0AB0">
          <w:rPr>
            <w:rFonts w:ascii="Arial" w:hAnsi="Arial" w:cs="Arial"/>
            <w:color w:val="000000"/>
            <w:sz w:val="22"/>
            <w:szCs w:val="22"/>
          </w:rPr>
          <w:t xml:space="preserve">be </w:t>
        </w:r>
      </w:ins>
      <w:r w:rsidR="0084625F">
        <w:rPr>
          <w:rFonts w:ascii="Arial" w:hAnsi="Arial" w:cs="Arial"/>
          <w:color w:val="000000"/>
          <w:sz w:val="22"/>
          <w:szCs w:val="22"/>
        </w:rPr>
        <w:t>found in sun-exposed human skin</w:t>
      </w:r>
      <w:r w:rsidR="0003276D">
        <w:rPr>
          <w:rFonts w:ascii="Arial" w:hAnsi="Arial" w:cs="Arial"/>
          <w:color w:val="000000"/>
          <w:sz w:val="22"/>
          <w:szCs w:val="22"/>
        </w:rPr>
        <w:fldChar w:fldCharType="begin"/>
      </w:r>
      <w:r w:rsidR="00AD564A">
        <w:rPr>
          <w:rFonts w:ascii="Arial" w:hAnsi="Arial" w:cs="Arial"/>
          <w:color w:val="000000"/>
          <w:sz w:val="22"/>
          <w:szCs w:val="22"/>
        </w:rPr>
        <w:instrText xml:space="preserve"> ADDIN EN.CITE &lt;EndNote&gt;&lt;Cite&gt;&lt;Author&gt;Jonason&lt;/Author&gt;&lt;Year&gt;1996&lt;/Year&gt;&lt;RecNum&gt;21568&lt;/RecNum&gt;&lt;DisplayText&gt;&lt;style face="superscript"&gt;15&lt;/style&gt;&lt;/DisplayText&gt;&lt;record&gt;&lt;rec-number&gt;21568&lt;/rec-number&gt;&lt;foreign-keys&gt;&lt;key app="EN" db-id="vz0f5spzhe9fr5edwpxxzttdss95x0s59s0r" timestamp="1586965426"&gt;21568&lt;/key&gt;&lt;/foreign-keys&gt;&lt;ref-type name="Journal Article"&gt;17&lt;/ref-type&gt;&lt;contributors&gt;&lt;authors&gt;&lt;author&gt;Jonason, A. S.&lt;/author&gt;&lt;author&gt;Kunala, S.&lt;/author&gt;&lt;author&gt;Price, G. J.&lt;/author&gt;&lt;author&gt;Restifo, R. J.&lt;/author&gt;&lt;author&gt;Spinelli, H. M.&lt;/author&gt;&lt;author&gt;Persing, J. A.&lt;/author&gt;&lt;author&gt;Leffell, D. J.&lt;/author&gt;&lt;author&gt;Tarone, R. E.&lt;/author&gt;&lt;author&gt;Brash, D. E.&lt;/author&gt;&lt;/authors&gt;&lt;/contributors&gt;&lt;auth-address&gt;Department of Therapeutic Radiology, Yale School of Medicine, New Haven, CT 06510, USA.&lt;/auth-address&gt;&lt;titles&gt;&lt;title&gt;Frequent clones of p53-mutated keratinocytes in normal human skin&lt;/title&gt;&lt;secondary-title&gt;Proc Natl Acad Sci U S A&lt;/secondary-title&gt;&lt;/titles&gt;&lt;periodical&gt;&lt;full-title&gt;Proc Natl Acad Sci U S A&lt;/full-title&gt;&lt;/periodical&gt;&lt;pages&gt;14025-9&lt;/pages&gt;&lt;volume&gt;93&lt;/volume&gt;&lt;number&gt;24&lt;/number&gt;&lt;edition&gt;1996/11/26&lt;/edition&gt;&lt;keywords&gt;&lt;keyword&gt;Adult&lt;/keyword&gt;&lt;keyword&gt;Aged&lt;/keyword&gt;&lt;keyword&gt;Cells, Cultured&lt;/keyword&gt;&lt;keyword&gt;DNA Primers&lt;/keyword&gt;&lt;keyword&gt;Epidermis/cytology/metabolism&lt;/keyword&gt;&lt;keyword&gt;*Genes, p53&lt;/keyword&gt;&lt;keyword&gt;Hair/cytology/metabolism&lt;/keyword&gt;&lt;keyword&gt;Humans&lt;/keyword&gt;&lt;keyword&gt;Keratinocytes/cytology/*metabolism&lt;/keyword&gt;&lt;keyword&gt;Microscopy, Confocal&lt;/keyword&gt;&lt;keyword&gt;Middle Aged&lt;/keyword&gt;&lt;keyword&gt;*Mutation&lt;/keyword&gt;&lt;keyword&gt;Polymerase Chain Reaction&lt;/keyword&gt;&lt;keyword&gt;Skin/cytology/*metabolism&lt;/keyword&gt;&lt;keyword&gt;Sunlight&lt;/keyword&gt;&lt;/keywords&gt;&lt;dates&gt;&lt;year&gt;1996&lt;/year&gt;&lt;pub-dates&gt;&lt;date&gt;Nov 26&lt;/date&gt;&lt;/pub-dates&gt;&lt;/dates&gt;&lt;isbn&gt;0027-8424 (Print)&amp;#xD;0027-8424 (Linking)&lt;/isbn&gt;&lt;accession-num&gt;8943054&lt;/accession-num&gt;&lt;urls&gt;&lt;related-urls&gt;&lt;url&gt;http://www.ncbi.nlm.nih.gov/entrez/query.fcgi?cmd=Retrieve&amp;amp;db=PubMed&amp;amp;dopt=Citation&amp;amp;list_uids=8943054&lt;/url&gt;&lt;/related-urls&gt;&lt;/urls&gt;&lt;language&gt;eng&lt;/language&gt;&lt;/record&gt;&lt;/Cite&gt;&lt;/EndNote&gt;</w:instrText>
      </w:r>
      <w:r w:rsidR="0003276D">
        <w:rPr>
          <w:rFonts w:ascii="Arial" w:hAnsi="Arial" w:cs="Arial"/>
          <w:color w:val="000000"/>
          <w:sz w:val="22"/>
          <w:szCs w:val="22"/>
        </w:rPr>
        <w:fldChar w:fldCharType="separate"/>
      </w:r>
      <w:r w:rsidR="00AD564A" w:rsidRPr="00AD564A">
        <w:rPr>
          <w:rFonts w:ascii="Arial" w:hAnsi="Arial" w:cs="Arial"/>
          <w:noProof/>
          <w:color w:val="000000"/>
          <w:sz w:val="22"/>
          <w:szCs w:val="22"/>
          <w:vertAlign w:val="superscript"/>
        </w:rPr>
        <w:t>15</w:t>
      </w:r>
      <w:r w:rsidR="0003276D">
        <w:rPr>
          <w:rFonts w:ascii="Arial" w:hAnsi="Arial" w:cs="Arial"/>
          <w:color w:val="000000"/>
          <w:sz w:val="22"/>
          <w:szCs w:val="22"/>
        </w:rPr>
        <w:fldChar w:fldCharType="end"/>
      </w:r>
      <w:r w:rsidR="0084625F">
        <w:rPr>
          <w:rFonts w:ascii="Arial" w:hAnsi="Arial" w:cs="Arial"/>
          <w:color w:val="000000"/>
          <w:sz w:val="22"/>
          <w:szCs w:val="22"/>
        </w:rPr>
        <w:t>. These data</w:t>
      </w:r>
      <w:r w:rsidR="009C6E5A">
        <w:rPr>
          <w:rFonts w:ascii="Arial" w:hAnsi="Arial" w:cs="Arial"/>
          <w:color w:val="000000"/>
          <w:sz w:val="22"/>
          <w:szCs w:val="22"/>
        </w:rPr>
        <w:t xml:space="preserve"> </w:t>
      </w:r>
      <w:r w:rsidR="002177B4">
        <w:rPr>
          <w:rFonts w:ascii="Arial" w:hAnsi="Arial" w:cs="Arial"/>
          <w:color w:val="000000"/>
          <w:sz w:val="22"/>
          <w:szCs w:val="22"/>
        </w:rPr>
        <w:t xml:space="preserve">collectively </w:t>
      </w:r>
      <w:r w:rsidR="009C6E5A">
        <w:rPr>
          <w:rFonts w:ascii="Arial" w:hAnsi="Arial" w:cs="Arial"/>
          <w:color w:val="000000"/>
          <w:sz w:val="22"/>
          <w:szCs w:val="22"/>
        </w:rPr>
        <w:t xml:space="preserve">suggest that clones </w:t>
      </w:r>
      <w:del w:id="61" w:author="boe" w:date="2020-06-01T10:31:00Z">
        <w:r w:rsidR="009C6E5A" w:rsidDel="004B0AB0">
          <w:rPr>
            <w:rFonts w:ascii="Arial" w:hAnsi="Arial" w:cs="Arial"/>
            <w:color w:val="000000"/>
            <w:sz w:val="22"/>
            <w:szCs w:val="22"/>
          </w:rPr>
          <w:delText xml:space="preserve">destined to </w:delText>
        </w:r>
      </w:del>
      <w:r w:rsidR="009C6E5A">
        <w:rPr>
          <w:rFonts w:ascii="Arial" w:hAnsi="Arial" w:cs="Arial"/>
          <w:color w:val="000000"/>
          <w:sz w:val="22"/>
          <w:szCs w:val="22"/>
        </w:rPr>
        <w:t>contribut</w:t>
      </w:r>
      <w:ins w:id="62" w:author="boe" w:date="2020-06-01T10:31:00Z">
        <w:r w:rsidR="004B0AB0">
          <w:rPr>
            <w:rFonts w:ascii="Arial" w:hAnsi="Arial" w:cs="Arial"/>
            <w:color w:val="000000"/>
            <w:sz w:val="22"/>
            <w:szCs w:val="22"/>
          </w:rPr>
          <w:t>ing</w:t>
        </w:r>
      </w:ins>
      <w:del w:id="63" w:author="boe" w:date="2020-06-01T10:31:00Z">
        <w:r w:rsidR="009C6E5A" w:rsidDel="004B0AB0">
          <w:rPr>
            <w:rFonts w:ascii="Arial" w:hAnsi="Arial" w:cs="Arial"/>
            <w:color w:val="000000"/>
            <w:sz w:val="22"/>
            <w:szCs w:val="22"/>
          </w:rPr>
          <w:delText>e</w:delText>
        </w:r>
      </w:del>
      <w:r w:rsidR="009C6E5A">
        <w:rPr>
          <w:rFonts w:ascii="Arial" w:hAnsi="Arial" w:cs="Arial"/>
          <w:color w:val="000000"/>
          <w:sz w:val="22"/>
          <w:szCs w:val="22"/>
        </w:rPr>
        <w:t xml:space="preserve"> to </w:t>
      </w:r>
      <w:r w:rsidR="002177B4">
        <w:rPr>
          <w:rFonts w:ascii="Arial" w:hAnsi="Arial" w:cs="Arial"/>
          <w:color w:val="000000"/>
          <w:sz w:val="22"/>
          <w:szCs w:val="22"/>
        </w:rPr>
        <w:t xml:space="preserve">cancers </w:t>
      </w:r>
      <w:ins w:id="64" w:author="boe" w:date="2020-06-01T10:31:00Z">
        <w:r w:rsidR="004B0AB0">
          <w:rPr>
            <w:rFonts w:ascii="Arial" w:hAnsi="Arial" w:cs="Arial"/>
            <w:color w:val="000000"/>
            <w:sz w:val="22"/>
            <w:szCs w:val="22"/>
          </w:rPr>
          <w:t xml:space="preserve">must </w:t>
        </w:r>
      </w:ins>
      <w:del w:id="65" w:author="boe" w:date="2020-06-01T10:31:00Z">
        <w:r w:rsidR="009C6E5A" w:rsidDel="004B0AB0">
          <w:rPr>
            <w:rFonts w:ascii="Arial" w:hAnsi="Arial" w:cs="Arial"/>
            <w:color w:val="000000"/>
            <w:sz w:val="22"/>
            <w:szCs w:val="22"/>
          </w:rPr>
          <w:delText xml:space="preserve">need to have </w:delText>
        </w:r>
      </w:del>
      <w:r w:rsidR="009C6E5A">
        <w:rPr>
          <w:rFonts w:ascii="Arial" w:hAnsi="Arial" w:cs="Arial"/>
          <w:color w:val="000000"/>
          <w:sz w:val="22"/>
          <w:szCs w:val="22"/>
        </w:rPr>
        <w:t>acquire</w:t>
      </w:r>
      <w:del w:id="66" w:author="boe" w:date="2020-06-01T10:32:00Z">
        <w:r w:rsidR="009C6E5A" w:rsidDel="004B0AB0">
          <w:rPr>
            <w:rFonts w:ascii="Arial" w:hAnsi="Arial" w:cs="Arial"/>
            <w:color w:val="000000"/>
            <w:sz w:val="22"/>
            <w:szCs w:val="22"/>
          </w:rPr>
          <w:delText>d</w:delText>
        </w:r>
      </w:del>
      <w:r w:rsidR="009C6E5A">
        <w:rPr>
          <w:rFonts w:ascii="Arial" w:hAnsi="Arial" w:cs="Arial"/>
          <w:color w:val="000000"/>
          <w:sz w:val="22"/>
          <w:szCs w:val="22"/>
        </w:rPr>
        <w:t xml:space="preserve"> an optimal combination of mutations at the right time</w:t>
      </w:r>
      <w:r w:rsidR="002177B4">
        <w:rPr>
          <w:rFonts w:ascii="Arial" w:hAnsi="Arial" w:cs="Arial"/>
          <w:color w:val="000000"/>
          <w:sz w:val="22"/>
          <w:szCs w:val="22"/>
        </w:rPr>
        <w:t>.</w:t>
      </w:r>
    </w:p>
    <w:p w14:paraId="7B956F9A" w14:textId="0F4B4A19" w:rsidR="00963D1A" w:rsidRDefault="00963D1A" w:rsidP="003C391A">
      <w:pPr>
        <w:jc w:val="both"/>
        <w:rPr>
          <w:rFonts w:ascii="Arial" w:hAnsi="Arial" w:cs="Arial"/>
          <w:color w:val="000000"/>
          <w:sz w:val="22"/>
          <w:szCs w:val="22"/>
        </w:rPr>
      </w:pPr>
    </w:p>
    <w:p w14:paraId="0BB8386D" w14:textId="64999017" w:rsidR="00F528AD" w:rsidRDefault="00AB00B4" w:rsidP="003C391A">
      <w:pPr>
        <w:jc w:val="both"/>
        <w:rPr>
          <w:rFonts w:ascii="Arial" w:hAnsi="Arial" w:cs="Arial"/>
          <w:color w:val="000000"/>
          <w:sz w:val="22"/>
          <w:szCs w:val="22"/>
        </w:rPr>
      </w:pPr>
      <w:r>
        <w:rPr>
          <w:rFonts w:ascii="Arial" w:hAnsi="Arial" w:cs="Arial"/>
          <w:color w:val="000000"/>
          <w:sz w:val="22"/>
          <w:szCs w:val="22"/>
        </w:rPr>
        <w:t xml:space="preserve">Most approaches </w:t>
      </w:r>
      <w:r w:rsidR="00EB3F7B">
        <w:rPr>
          <w:rFonts w:ascii="Arial" w:hAnsi="Arial" w:cs="Arial"/>
          <w:color w:val="000000"/>
          <w:sz w:val="22"/>
          <w:szCs w:val="22"/>
        </w:rPr>
        <w:t xml:space="preserve">that examine clonal dynamics do so indirectly and focus on </w:t>
      </w:r>
      <w:r w:rsidR="00B04E4A">
        <w:rPr>
          <w:rFonts w:ascii="Arial" w:hAnsi="Arial" w:cs="Arial"/>
          <w:color w:val="000000"/>
          <w:sz w:val="22"/>
          <w:szCs w:val="22"/>
        </w:rPr>
        <w:t xml:space="preserve">hi-depth </w:t>
      </w:r>
      <w:r w:rsidR="00EB3F7B">
        <w:rPr>
          <w:rFonts w:ascii="Arial" w:hAnsi="Arial" w:cs="Arial"/>
          <w:color w:val="000000"/>
          <w:sz w:val="22"/>
          <w:szCs w:val="22"/>
        </w:rPr>
        <w:t>bul</w:t>
      </w:r>
      <w:r w:rsidR="00B04E4A">
        <w:rPr>
          <w:rFonts w:ascii="Arial" w:hAnsi="Arial" w:cs="Arial"/>
          <w:color w:val="000000"/>
          <w:sz w:val="22"/>
          <w:szCs w:val="22"/>
        </w:rPr>
        <w:t>k</w:t>
      </w:r>
      <w:r w:rsidR="00EB3F7B">
        <w:rPr>
          <w:rFonts w:ascii="Arial" w:hAnsi="Arial" w:cs="Arial"/>
          <w:color w:val="000000"/>
          <w:sz w:val="22"/>
          <w:szCs w:val="22"/>
        </w:rPr>
        <w:t xml:space="preserve"> sequencing </w:t>
      </w:r>
      <w:r w:rsidR="00B04E4A">
        <w:rPr>
          <w:rFonts w:ascii="Arial" w:hAnsi="Arial" w:cs="Arial"/>
          <w:color w:val="000000"/>
          <w:sz w:val="22"/>
          <w:szCs w:val="22"/>
        </w:rPr>
        <w:t xml:space="preserve">to </w:t>
      </w:r>
      <w:del w:id="67" w:author="boe" w:date="2020-06-01T10:33:00Z">
        <w:r w:rsidR="00B04E4A" w:rsidDel="004B0AB0">
          <w:rPr>
            <w:rFonts w:ascii="Arial" w:hAnsi="Arial" w:cs="Arial"/>
            <w:color w:val="000000"/>
            <w:sz w:val="22"/>
            <w:szCs w:val="22"/>
          </w:rPr>
          <w:delText xml:space="preserve">indirectly </w:delText>
        </w:r>
      </w:del>
      <w:r w:rsidR="00B04E4A">
        <w:rPr>
          <w:rFonts w:ascii="Arial" w:hAnsi="Arial" w:cs="Arial"/>
          <w:color w:val="000000"/>
          <w:sz w:val="22"/>
          <w:szCs w:val="22"/>
        </w:rPr>
        <w:t>discern clonal structure</w:t>
      </w:r>
      <w:r w:rsidR="0003276D">
        <w:rPr>
          <w:rFonts w:ascii="Arial" w:hAnsi="Arial" w:cs="Arial"/>
          <w:color w:val="000000"/>
          <w:sz w:val="22"/>
          <w:szCs w:val="22"/>
        </w:rPr>
        <w:fldChar w:fldCharType="begin">
          <w:fldData xml:space="preserve">PEVuZE5vdGU+PENpdGU+PEF1dGhvcj5NYXJ0aW5jb3JlbmE8L0F1dGhvcj48WWVhcj4yMDE1PC9Z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</w:fldData>
        </w:fldChar>
      </w:r>
      <w:r w:rsidR="00A62D5D">
        <w:rPr>
          <w:rFonts w:ascii="Arial" w:hAnsi="Arial" w:cs="Arial"/>
          <w:color w:val="000000"/>
          <w:sz w:val="22"/>
          <w:szCs w:val="22"/>
        </w:rPr>
        <w:instrText xml:space="preserve"> ADDIN EN.CITE </w:instrText>
      </w:r>
      <w:r w:rsidR="00A62D5D">
        <w:rPr>
          <w:rFonts w:ascii="Arial" w:hAnsi="Arial" w:cs="Arial"/>
          <w:color w:val="000000"/>
          <w:sz w:val="22"/>
          <w:szCs w:val="22"/>
        </w:rPr>
        <w:fldChar w:fldCharType="begin">
          <w:fldData xml:space="preserve">PEVuZE5vdGU+PENpdGU+PEF1dGhvcj5NYXJ0aW5jb3JlbmE8L0F1dGhvcj48WWVhcj4yMDE1PC9Z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</w:fldData>
        </w:fldChar>
      </w:r>
      <w:r w:rsidR="00A62D5D">
        <w:rPr>
          <w:rFonts w:ascii="Arial" w:hAnsi="Arial" w:cs="Arial"/>
          <w:color w:val="000000"/>
          <w:sz w:val="22"/>
          <w:szCs w:val="22"/>
        </w:rPr>
        <w:instrText xml:space="preserve"> ADDIN EN.CITE.DATA </w:instrText>
      </w:r>
      <w:r w:rsidR="00A62D5D">
        <w:rPr>
          <w:rFonts w:ascii="Arial" w:hAnsi="Arial" w:cs="Arial"/>
          <w:color w:val="000000"/>
          <w:sz w:val="22"/>
          <w:szCs w:val="22"/>
        </w:rPr>
      </w:r>
      <w:r w:rsidR="00A62D5D">
        <w:rPr>
          <w:rFonts w:ascii="Arial" w:hAnsi="Arial" w:cs="Arial"/>
          <w:color w:val="000000"/>
          <w:sz w:val="22"/>
          <w:szCs w:val="22"/>
        </w:rPr>
        <w:fldChar w:fldCharType="end"/>
      </w:r>
      <w:r w:rsidR="0003276D">
        <w:rPr>
          <w:rFonts w:ascii="Arial" w:hAnsi="Arial" w:cs="Arial"/>
          <w:color w:val="000000"/>
          <w:sz w:val="22"/>
          <w:szCs w:val="22"/>
        </w:rPr>
      </w:r>
      <w:r w:rsidR="0003276D">
        <w:rPr>
          <w:rFonts w:ascii="Arial" w:hAnsi="Arial" w:cs="Arial"/>
          <w:color w:val="000000"/>
          <w:sz w:val="22"/>
          <w:szCs w:val="22"/>
        </w:rPr>
        <w:fldChar w:fldCharType="separate"/>
      </w:r>
      <w:r w:rsidR="00A62D5D" w:rsidRPr="00A62D5D">
        <w:rPr>
          <w:rFonts w:ascii="Arial" w:hAnsi="Arial" w:cs="Arial"/>
          <w:noProof/>
          <w:color w:val="000000"/>
          <w:sz w:val="22"/>
          <w:szCs w:val="22"/>
          <w:vertAlign w:val="superscript"/>
        </w:rPr>
        <w:t>7,8</w:t>
      </w:r>
      <w:r w:rsidR="0003276D">
        <w:rPr>
          <w:rFonts w:ascii="Arial" w:hAnsi="Arial" w:cs="Arial"/>
          <w:color w:val="000000"/>
          <w:sz w:val="22"/>
          <w:szCs w:val="22"/>
        </w:rPr>
        <w:fldChar w:fldCharType="end"/>
      </w:r>
      <w:r w:rsidR="00B04E4A">
        <w:rPr>
          <w:rFonts w:ascii="Arial" w:hAnsi="Arial" w:cs="Arial"/>
          <w:color w:val="000000"/>
          <w:sz w:val="22"/>
          <w:szCs w:val="22"/>
        </w:rPr>
        <w:t xml:space="preserve">. </w:t>
      </w:r>
      <w:r w:rsidR="00963D1A">
        <w:rPr>
          <w:rFonts w:ascii="Arial" w:hAnsi="Arial" w:cs="Arial"/>
          <w:color w:val="000000"/>
          <w:sz w:val="22"/>
          <w:szCs w:val="22"/>
        </w:rPr>
        <w:t>Approac</w:t>
      </w:r>
      <w:r w:rsidR="00630A03">
        <w:rPr>
          <w:rFonts w:ascii="Arial" w:hAnsi="Arial" w:cs="Arial"/>
          <w:color w:val="000000"/>
          <w:sz w:val="22"/>
          <w:szCs w:val="22"/>
        </w:rPr>
        <w:t>h</w:t>
      </w:r>
      <w:r w:rsidR="00963D1A">
        <w:rPr>
          <w:rFonts w:ascii="Arial" w:hAnsi="Arial" w:cs="Arial"/>
          <w:color w:val="000000"/>
          <w:sz w:val="22"/>
          <w:szCs w:val="22"/>
        </w:rPr>
        <w:t xml:space="preserve">es such as focusing on the ratio of non-synonymous to synonymous mutations </w:t>
      </w:r>
      <w:r w:rsidR="00972ADD">
        <w:rPr>
          <w:rFonts w:ascii="Arial" w:hAnsi="Arial" w:cs="Arial"/>
          <w:color w:val="000000"/>
          <w:sz w:val="22"/>
          <w:szCs w:val="22"/>
        </w:rPr>
        <w:t xml:space="preserve">in cancer-related genes </w:t>
      </w:r>
      <w:ins w:id="68" w:author="boe" w:date="2020-06-01T10:34:00Z">
        <w:r w:rsidR="004B0AB0">
          <w:rPr>
            <w:rFonts w:ascii="Arial" w:hAnsi="Arial" w:cs="Arial"/>
            <w:color w:val="000000"/>
            <w:sz w:val="22"/>
            <w:szCs w:val="22"/>
          </w:rPr>
          <w:t xml:space="preserve">assume </w:t>
        </w:r>
      </w:ins>
      <w:del w:id="69" w:author="boe" w:date="2020-06-01T10:34:00Z">
        <w:r w:rsidR="002513CD" w:rsidDel="004B0AB0">
          <w:rPr>
            <w:rFonts w:ascii="Arial" w:hAnsi="Arial" w:cs="Arial"/>
            <w:color w:val="000000"/>
            <w:sz w:val="22"/>
            <w:szCs w:val="22"/>
          </w:rPr>
          <w:delText>make</w:delText>
        </w:r>
        <w:r w:rsidR="00D168A5" w:rsidDel="004B0AB0">
          <w:rPr>
            <w:rFonts w:ascii="Arial" w:hAnsi="Arial" w:cs="Arial"/>
            <w:color w:val="000000"/>
            <w:sz w:val="22"/>
            <w:szCs w:val="22"/>
          </w:rPr>
          <w:delText xml:space="preserve"> </w:delText>
        </w:r>
        <w:r w:rsidR="002513CD" w:rsidDel="004B0AB0">
          <w:rPr>
            <w:rFonts w:ascii="Arial" w:hAnsi="Arial" w:cs="Arial"/>
            <w:color w:val="000000"/>
            <w:sz w:val="22"/>
            <w:szCs w:val="22"/>
          </w:rPr>
          <w:delText>the</w:delText>
        </w:r>
        <w:r w:rsidR="00D168A5" w:rsidDel="004B0AB0">
          <w:rPr>
            <w:rFonts w:ascii="Arial" w:hAnsi="Arial" w:cs="Arial"/>
            <w:color w:val="000000"/>
            <w:sz w:val="22"/>
            <w:szCs w:val="22"/>
          </w:rPr>
          <w:delText xml:space="preserve"> </w:delText>
        </w:r>
        <w:r w:rsidR="002513CD" w:rsidDel="004B0AB0">
          <w:rPr>
            <w:rFonts w:ascii="Arial" w:hAnsi="Arial" w:cs="Arial"/>
            <w:color w:val="000000"/>
            <w:sz w:val="22"/>
            <w:szCs w:val="22"/>
          </w:rPr>
          <w:delText xml:space="preserve">assumption </w:delText>
        </w:r>
      </w:del>
      <w:r w:rsidR="00630A03">
        <w:rPr>
          <w:rFonts w:ascii="Arial" w:hAnsi="Arial" w:cs="Arial"/>
          <w:color w:val="000000"/>
          <w:sz w:val="22"/>
          <w:szCs w:val="22"/>
        </w:rPr>
        <w:t xml:space="preserve">that key </w:t>
      </w:r>
      <w:r w:rsidR="0063110B">
        <w:rPr>
          <w:rFonts w:ascii="Arial" w:hAnsi="Arial" w:cs="Arial"/>
          <w:color w:val="000000"/>
          <w:sz w:val="22"/>
          <w:szCs w:val="22"/>
        </w:rPr>
        <w:t>driver</w:t>
      </w:r>
      <w:r w:rsidR="00411685">
        <w:rPr>
          <w:rFonts w:ascii="Arial" w:hAnsi="Arial" w:cs="Arial"/>
          <w:color w:val="000000"/>
          <w:sz w:val="22"/>
          <w:szCs w:val="22"/>
        </w:rPr>
        <w:t xml:space="preserve"> events</w:t>
      </w:r>
      <w:r w:rsidR="0063110B">
        <w:rPr>
          <w:rFonts w:ascii="Arial" w:hAnsi="Arial" w:cs="Arial"/>
          <w:color w:val="000000"/>
          <w:sz w:val="22"/>
          <w:szCs w:val="22"/>
        </w:rPr>
        <w:t xml:space="preserve"> </w:t>
      </w:r>
      <w:r w:rsidR="00411685">
        <w:rPr>
          <w:rFonts w:ascii="Arial" w:hAnsi="Arial" w:cs="Arial"/>
          <w:color w:val="000000"/>
          <w:sz w:val="22"/>
          <w:szCs w:val="22"/>
        </w:rPr>
        <w:t>are</w:t>
      </w:r>
      <w:r w:rsidR="0054462F">
        <w:rPr>
          <w:rFonts w:ascii="Arial" w:hAnsi="Arial" w:cs="Arial"/>
          <w:color w:val="000000"/>
          <w:sz w:val="22"/>
          <w:szCs w:val="22"/>
        </w:rPr>
        <w:t xml:space="preserve"> mutational</w:t>
      </w:r>
      <w:r w:rsidR="0003276D">
        <w:rPr>
          <w:rFonts w:ascii="Arial" w:hAnsi="Arial" w:cs="Arial"/>
          <w:color w:val="000000"/>
          <w:sz w:val="22"/>
          <w:szCs w:val="22"/>
        </w:rPr>
        <w:fldChar w:fldCharType="begin">
          <w:fldData xml:space="preserve">PEVuZE5vdGU+PENpdGU+PEF1dGhvcj5XaWxsaWFtczwvQXV0aG9yPjxZZWFyPjIwMjA8L1llYXI+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ZXJpb2RpY2FsPjxwYWdlcz44ODAtNjwvcGFnZXM+PHZvbHVtZT4zNDg8L3ZvbHVtZT48bnVtYmVy
PjYyMzc8L251bWJlcj48ZGF0ZXM+PHllYXI+MjAxNTwveWVhcj48cHViLWRhdGVzPjxkYXRlPk1h
eSAyMjwvZGF0ZT48L3B1Yi1kYXRlcz48L2RhdGVzPjxpc2JuPjEwOTUtOTIwMyAoRWxlY3Ryb25p
YykmI3hEOzAwMzYtODA3NSAoTGlua2luZyk8L2lzYm4+PGFjY2Vzc2lvbi1udW0+MjU5OTk1MDI8
L2FjY2Vzc2lvbi1udW0+PHVybHM+PHJlbGF0ZWQtdXJscz48dXJsPmh0dHA6Ly93d3cubmNiaS5u
bG0ubmloLmdvdi9wdWJtZWQvMjU5OTk1MDI8L3VybD48L3JlbGF0ZWQtdXJscz48L3VybHM+PGVs
ZWN0cm9uaWMtcmVzb3VyY2UtbnVtPjEwLjExMjYvc2NpZW5jZS5hYWE2ODA2PC9lbGVjdHJvbmlj
LXJlc291cmNlLW51bT48L3JlY29yZD48L0NpdGU+PC9FbmROb3RlPgB=
</w:fldData>
        </w:fldChar>
      </w:r>
      <w:r w:rsidR="00AD564A">
        <w:rPr>
          <w:rFonts w:ascii="Arial" w:hAnsi="Arial" w:cs="Arial"/>
          <w:color w:val="000000"/>
          <w:sz w:val="22"/>
          <w:szCs w:val="22"/>
        </w:rPr>
        <w:instrText xml:space="preserve"> ADDIN EN.CITE </w:instrText>
      </w:r>
      <w:r w:rsidR="00AD564A">
        <w:rPr>
          <w:rFonts w:ascii="Arial" w:hAnsi="Arial" w:cs="Arial"/>
          <w:color w:val="000000"/>
          <w:sz w:val="22"/>
          <w:szCs w:val="22"/>
        </w:rPr>
        <w:fldChar w:fldCharType="begin">
          <w:fldData xml:space="preserve">PEVuZE5vdGU+PENpdGU+PEF1dGhvcj5XaWxsaWFtczwvQXV0aG9yPjxZZWFyPjIwMjA8L1llYXI+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ZXJpb2RpY2FsPjxwYWdlcz44ODAtNjwvcGFnZXM+PHZvbHVtZT4zNDg8L3ZvbHVtZT48bnVtYmVy
PjYyMzc8L251bWJlcj48ZGF0ZXM+PHllYXI+MjAxNTwveWVhcj48cHViLWRhdGVzPjxkYXRlPk1h
eSAyMjwvZGF0ZT48L3B1Yi1kYXRlcz48L2RhdGVzPjxpc2JuPjEwOTUtOTIwMyAoRWxlY3Ryb25p
YykmI3hEOzAwMzYtODA3NSAoTGlua2luZyk8L2lzYm4+PGFjY2Vzc2lvbi1udW0+MjU5OTk1MDI8
L2FjY2Vzc2lvbi1udW0+PHVybHM+PHJlbGF0ZWQtdXJscz48dXJsPmh0dHA6Ly93d3cubmNiaS5u
bG0ubmloLmdvdi9wdWJtZWQvMjU5OTk1MDI8L3VybD48L3JlbGF0ZWQtdXJscz48L3VybHM+PGVs
ZWN0cm9uaWMtcmVzb3VyY2UtbnVtPjEwLjExMjYvc2NpZW5jZS5hYWE2ODA2PC9lbGVjdHJvbmlj
LXJlc291cmNlLW51bT48L3JlY29yZD48L0NpdGU+PC9FbmROb3RlPgB=
</w:fldData>
        </w:fldChar>
      </w:r>
      <w:r w:rsidR="00AD564A">
        <w:rPr>
          <w:rFonts w:ascii="Arial" w:hAnsi="Arial" w:cs="Arial"/>
          <w:color w:val="000000"/>
          <w:sz w:val="22"/>
          <w:szCs w:val="22"/>
        </w:rPr>
        <w:instrText xml:space="preserve"> ADDIN EN.CITE.DATA </w:instrText>
      </w:r>
      <w:r w:rsidR="00AD564A">
        <w:rPr>
          <w:rFonts w:ascii="Arial" w:hAnsi="Arial" w:cs="Arial"/>
          <w:color w:val="000000"/>
          <w:sz w:val="22"/>
          <w:szCs w:val="22"/>
        </w:rPr>
      </w:r>
      <w:r w:rsidR="00AD564A">
        <w:rPr>
          <w:rFonts w:ascii="Arial" w:hAnsi="Arial" w:cs="Arial"/>
          <w:color w:val="000000"/>
          <w:sz w:val="22"/>
          <w:szCs w:val="22"/>
        </w:rPr>
        <w:fldChar w:fldCharType="end"/>
      </w:r>
      <w:r w:rsidR="0003276D">
        <w:rPr>
          <w:rFonts w:ascii="Arial" w:hAnsi="Arial" w:cs="Arial"/>
          <w:color w:val="000000"/>
          <w:sz w:val="22"/>
          <w:szCs w:val="22"/>
        </w:rPr>
      </w:r>
      <w:r w:rsidR="0003276D">
        <w:rPr>
          <w:rFonts w:ascii="Arial" w:hAnsi="Arial" w:cs="Arial"/>
          <w:color w:val="000000"/>
          <w:sz w:val="22"/>
          <w:szCs w:val="22"/>
        </w:rPr>
        <w:fldChar w:fldCharType="separate"/>
      </w:r>
      <w:r w:rsidR="00AD564A" w:rsidRPr="00AD564A">
        <w:rPr>
          <w:rFonts w:ascii="Arial" w:hAnsi="Arial" w:cs="Arial"/>
          <w:noProof/>
          <w:color w:val="000000"/>
          <w:sz w:val="22"/>
          <w:szCs w:val="22"/>
          <w:vertAlign w:val="superscript"/>
        </w:rPr>
        <w:t>7,16</w:t>
      </w:r>
      <w:r w:rsidR="0003276D">
        <w:rPr>
          <w:rFonts w:ascii="Arial" w:hAnsi="Arial" w:cs="Arial"/>
          <w:color w:val="000000"/>
          <w:sz w:val="22"/>
          <w:szCs w:val="22"/>
        </w:rPr>
        <w:fldChar w:fldCharType="end"/>
      </w:r>
      <w:r w:rsidR="0054462F">
        <w:rPr>
          <w:rFonts w:ascii="Arial" w:hAnsi="Arial" w:cs="Arial"/>
          <w:color w:val="000000"/>
          <w:sz w:val="22"/>
          <w:szCs w:val="22"/>
        </w:rPr>
        <w:t xml:space="preserve">. </w:t>
      </w:r>
      <w:r w:rsidR="005577BA">
        <w:rPr>
          <w:rFonts w:ascii="Arial" w:hAnsi="Arial" w:cs="Arial"/>
          <w:color w:val="000000"/>
          <w:sz w:val="22"/>
          <w:szCs w:val="22"/>
        </w:rPr>
        <w:t>T</w:t>
      </w:r>
      <w:r w:rsidR="00C129AC">
        <w:rPr>
          <w:rFonts w:ascii="Arial" w:hAnsi="Arial" w:cs="Arial"/>
          <w:color w:val="000000"/>
          <w:sz w:val="22"/>
          <w:szCs w:val="22"/>
        </w:rPr>
        <w:t>he r</w:t>
      </w:r>
      <w:ins w:id="70" w:author="boe" w:date="2020-06-01T10:34:00Z">
        <w:r w:rsidR="004B0AB0">
          <w:rPr>
            <w:rFonts w:ascii="Arial" w:hAnsi="Arial" w:cs="Arial"/>
            <w:color w:val="000000"/>
            <w:sz w:val="22"/>
            <w:szCs w:val="22"/>
          </w:rPr>
          <w:t>ole</w:t>
        </w:r>
      </w:ins>
      <w:del w:id="71" w:author="boe" w:date="2020-06-01T10:34:00Z">
        <w:r w:rsidR="00C129AC" w:rsidDel="004B0AB0">
          <w:rPr>
            <w:rFonts w:ascii="Arial" w:hAnsi="Arial" w:cs="Arial"/>
            <w:color w:val="000000"/>
            <w:sz w:val="22"/>
            <w:szCs w:val="22"/>
          </w:rPr>
          <w:delText xml:space="preserve">elevance </w:delText>
        </w:r>
      </w:del>
      <w:ins w:id="72" w:author="boe" w:date="2020-06-01T10:34:00Z">
        <w:r w:rsidR="004B0AB0">
          <w:rPr>
            <w:rFonts w:ascii="Arial" w:hAnsi="Arial" w:cs="Arial"/>
            <w:color w:val="000000"/>
            <w:sz w:val="22"/>
            <w:szCs w:val="22"/>
          </w:rPr>
          <w:t xml:space="preserve"> </w:t>
        </w:r>
      </w:ins>
      <w:r w:rsidR="00C129AC">
        <w:rPr>
          <w:rFonts w:ascii="Arial" w:hAnsi="Arial" w:cs="Arial"/>
          <w:color w:val="000000"/>
          <w:sz w:val="22"/>
          <w:szCs w:val="22"/>
        </w:rPr>
        <w:t xml:space="preserve">of the </w:t>
      </w:r>
      <w:r w:rsidR="005577BA">
        <w:rPr>
          <w:rFonts w:ascii="Arial" w:hAnsi="Arial" w:cs="Arial"/>
          <w:color w:val="000000"/>
          <w:sz w:val="22"/>
          <w:szCs w:val="22"/>
        </w:rPr>
        <w:t xml:space="preserve">spatio-temporal </w:t>
      </w:r>
      <w:r w:rsidR="00C129AC">
        <w:rPr>
          <w:rFonts w:ascii="Arial" w:hAnsi="Arial" w:cs="Arial"/>
          <w:color w:val="000000"/>
          <w:sz w:val="22"/>
          <w:szCs w:val="22"/>
        </w:rPr>
        <w:t>context in which the</w:t>
      </w:r>
      <w:r w:rsidR="00D30B29">
        <w:rPr>
          <w:rFonts w:ascii="Arial" w:hAnsi="Arial" w:cs="Arial"/>
          <w:color w:val="000000"/>
          <w:sz w:val="22"/>
          <w:szCs w:val="22"/>
        </w:rPr>
        <w:t xml:space="preserve"> mutations</w:t>
      </w:r>
      <w:r w:rsidR="00C129AC">
        <w:rPr>
          <w:rFonts w:ascii="Arial" w:hAnsi="Arial" w:cs="Arial"/>
          <w:color w:val="000000"/>
          <w:sz w:val="22"/>
          <w:szCs w:val="22"/>
        </w:rPr>
        <w:t xml:space="preserve"> </w:t>
      </w:r>
      <w:del w:id="73" w:author="boe" w:date="2020-06-01T10:32:00Z">
        <w:r w:rsidR="00C129AC" w:rsidDel="004B0AB0">
          <w:rPr>
            <w:rFonts w:ascii="Arial" w:hAnsi="Arial" w:cs="Arial"/>
            <w:color w:val="000000"/>
            <w:sz w:val="22"/>
            <w:szCs w:val="22"/>
          </w:rPr>
          <w:delText xml:space="preserve">have </w:delText>
        </w:r>
      </w:del>
      <w:r w:rsidR="00C129AC">
        <w:rPr>
          <w:rFonts w:ascii="Arial" w:hAnsi="Arial" w:cs="Arial"/>
          <w:color w:val="000000"/>
          <w:sz w:val="22"/>
          <w:szCs w:val="22"/>
        </w:rPr>
        <w:t>arise</w:t>
      </w:r>
      <w:del w:id="74" w:author="boe" w:date="2020-06-01T10:33:00Z">
        <w:r w:rsidR="00C129AC" w:rsidDel="004B0AB0">
          <w:rPr>
            <w:rFonts w:ascii="Arial" w:hAnsi="Arial" w:cs="Arial"/>
            <w:color w:val="000000"/>
            <w:sz w:val="22"/>
            <w:szCs w:val="22"/>
          </w:rPr>
          <w:delText>n</w:delText>
        </w:r>
      </w:del>
      <w:r w:rsidR="00C129AC">
        <w:rPr>
          <w:rFonts w:ascii="Arial" w:hAnsi="Arial" w:cs="Arial"/>
          <w:color w:val="000000"/>
          <w:sz w:val="22"/>
          <w:szCs w:val="22"/>
        </w:rPr>
        <w:t xml:space="preserve"> </w:t>
      </w:r>
      <w:r w:rsidR="005577BA" w:rsidRPr="00FC5B9B">
        <w:rPr>
          <w:rFonts w:ascii="Arial" w:hAnsi="Arial" w:cs="Arial"/>
          <w:color w:val="000000"/>
          <w:sz w:val="22"/>
          <w:szCs w:val="22"/>
        </w:rPr>
        <w:t xml:space="preserve">go unmeasured and </w:t>
      </w:r>
      <w:r w:rsidR="00C129AC" w:rsidRPr="00FC5B9B">
        <w:rPr>
          <w:rFonts w:ascii="Arial" w:hAnsi="Arial" w:cs="Arial"/>
          <w:color w:val="000000"/>
          <w:sz w:val="22"/>
          <w:szCs w:val="22"/>
        </w:rPr>
        <w:t xml:space="preserve">unknown. </w:t>
      </w:r>
      <w:r w:rsidR="00F528AD" w:rsidRPr="00FC5B9B">
        <w:rPr>
          <w:rFonts w:ascii="Arial" w:hAnsi="Arial" w:cs="Arial"/>
          <w:color w:val="000000"/>
          <w:sz w:val="22"/>
          <w:szCs w:val="22"/>
        </w:rPr>
        <w:t xml:space="preserve">Our own data suggest that the vast majority of clones </w:t>
      </w:r>
      <w:r w:rsidR="00C129AC" w:rsidRPr="00FC5B9B">
        <w:rPr>
          <w:rFonts w:ascii="Arial" w:hAnsi="Arial" w:cs="Arial"/>
          <w:color w:val="000000"/>
          <w:sz w:val="22"/>
          <w:szCs w:val="22"/>
        </w:rPr>
        <w:t xml:space="preserve">detected at the whole exome level in </w:t>
      </w:r>
      <w:r w:rsidR="0084625F" w:rsidRPr="00FC5B9B">
        <w:rPr>
          <w:rFonts w:ascii="Arial" w:hAnsi="Arial" w:cs="Arial"/>
          <w:color w:val="000000"/>
          <w:sz w:val="22"/>
          <w:szCs w:val="22"/>
        </w:rPr>
        <w:t xml:space="preserve">the skin of UV-exposed </w:t>
      </w:r>
      <w:r w:rsidR="00C129AC" w:rsidRPr="00FC5B9B">
        <w:rPr>
          <w:rFonts w:ascii="Arial" w:hAnsi="Arial" w:cs="Arial"/>
          <w:color w:val="000000"/>
          <w:sz w:val="22"/>
          <w:szCs w:val="22"/>
        </w:rPr>
        <w:t xml:space="preserve">mice </w:t>
      </w:r>
      <w:r w:rsidR="0084625F" w:rsidRPr="00FC5B9B">
        <w:rPr>
          <w:rFonts w:ascii="Arial" w:hAnsi="Arial" w:cs="Arial"/>
          <w:color w:val="000000"/>
          <w:sz w:val="22"/>
          <w:szCs w:val="22"/>
        </w:rPr>
        <w:t>have mutations in</w:t>
      </w:r>
      <w:r w:rsidR="00C129AC" w:rsidRPr="00FC5B9B">
        <w:rPr>
          <w:rFonts w:ascii="Arial" w:hAnsi="Arial" w:cs="Arial"/>
          <w:color w:val="000000"/>
          <w:sz w:val="22"/>
          <w:szCs w:val="22"/>
        </w:rPr>
        <w:t xml:space="preserve"> genes that are </w:t>
      </w:r>
      <w:r w:rsidR="0084625F" w:rsidRPr="00FC5B9B">
        <w:rPr>
          <w:rFonts w:ascii="Arial" w:hAnsi="Arial" w:cs="Arial"/>
          <w:color w:val="000000"/>
          <w:sz w:val="22"/>
          <w:szCs w:val="22"/>
        </w:rPr>
        <w:t>not cancer-related and are not likely to be expressed in skin</w:t>
      </w:r>
      <w:r w:rsidR="0003276D" w:rsidRPr="00FC5B9B">
        <w:rPr>
          <w:rFonts w:ascii="Arial" w:hAnsi="Arial" w:cs="Arial"/>
          <w:color w:val="000000"/>
          <w:sz w:val="22"/>
          <w:szCs w:val="22"/>
        </w:rPr>
        <w:fldChar w:fldCharType="begin"/>
      </w:r>
      <w:r w:rsidR="00A62D5D" w:rsidRPr="00FC5B9B">
        <w:rPr>
          <w:rFonts w:ascii="Arial" w:hAnsi="Arial" w:cs="Arial"/>
          <w:color w:val="000000"/>
          <w:sz w:val="22"/>
          <w:szCs w:val="22"/>
        </w:rPr>
        <w:instrText xml:space="preserve"> ADDIN EN.CITE &lt;EndNote&gt;&lt;Cite&gt;&lt;Author&gt;Muradova&lt;/Author&gt;&lt;Year&gt;2020&lt;/Year&gt;&lt;RecNum&gt;43501&lt;/RecNum&gt;&lt;DisplayText&gt;&lt;style face="superscript"&gt;11&lt;/style&gt;&lt;/DisplayText&gt;&lt;record&gt;&lt;rec-number&gt;43501&lt;/rec-number&gt;&lt;foreign-keys&gt;&lt;key app="EN" db-id="vz0f5spzhe9fr5edwpxxzttdss95x0s59s0r" timestamp="1590494851"&gt;43501&lt;/key&gt;&lt;/foreign-keys&gt;&lt;ref-type name="Journal Article"&gt;17&lt;/ref-type&gt;&lt;contributors&gt;&lt;authors&gt;&lt;author&gt;Muradova, E.&lt;/author&gt;&lt;author&gt;Patel, N.&lt;/author&gt;&lt;author&gt;Sell, B.&lt;/author&gt;&lt;author&gt;Bittencourt, B.B.&lt;/author&gt;&lt;author&gt;Ojeda, S.S.&lt;/author&gt;&lt;author&gt;Adelmann, C. H.&lt;/author&gt;&lt;author&gt;Cen, L.&lt;/author&gt;&lt;author&gt;Cheng, C.-H.&lt;/author&gt;&lt;author&gt;Shen, J.&lt;/author&gt;&lt;author&gt;Davis, C.M.&lt;/author&gt;&lt;author&gt;Ehli, E. A.&lt;/author&gt;&lt;author&gt;Newberg, J. Y.&lt;/author&gt;&lt;author&gt;Cherpelis, B.&lt;/author&gt;&lt;author&gt;Black, M. A.&lt;/author&gt;&lt;author&gt;Mann, M.B.&lt;/author&gt;&lt;author&gt;Mitragotri, S.&lt;/author&gt;&lt;author&gt;Tsai, K.Y.&lt;/author&gt;&lt;/authors&gt;&lt;/contributors&gt;&lt;titles&gt;&lt;title&gt;Non-invasive assessment of epidermal genomic markers of UV exposure in skin&lt;/title&gt;&lt;secondary-title&gt;J Invest Dermatol&lt;/secondary-title&gt;&lt;/titles&gt;&lt;periodical&gt;&lt;full-title&gt;J Invest Dermatol&lt;/full-title&gt;&lt;/periodical&gt;&lt;volume&gt;in press&lt;/volume&gt;&lt;dates&gt;&lt;year&gt;2020&lt;/year&gt;&lt;/dates&gt;&lt;urls&gt;&lt;/urls&gt;&lt;/record&gt;&lt;/Cite&gt;&lt;/EndNote&gt;</w:instrText>
      </w:r>
      <w:r w:rsidR="0003276D" w:rsidRPr="00FC5B9B">
        <w:rPr>
          <w:rFonts w:ascii="Arial" w:hAnsi="Arial" w:cs="Arial"/>
          <w:color w:val="000000"/>
          <w:sz w:val="22"/>
          <w:szCs w:val="22"/>
        </w:rPr>
        <w:fldChar w:fldCharType="separate"/>
      </w:r>
      <w:r w:rsidR="00A62D5D" w:rsidRPr="00FC5B9B">
        <w:rPr>
          <w:rFonts w:ascii="Arial" w:hAnsi="Arial" w:cs="Arial"/>
          <w:noProof/>
          <w:color w:val="000000"/>
          <w:sz w:val="22"/>
          <w:szCs w:val="22"/>
          <w:vertAlign w:val="superscript"/>
        </w:rPr>
        <w:t>11</w:t>
      </w:r>
      <w:r w:rsidR="0003276D" w:rsidRPr="00FC5B9B">
        <w:rPr>
          <w:rFonts w:ascii="Arial" w:hAnsi="Arial" w:cs="Arial"/>
          <w:color w:val="000000"/>
          <w:sz w:val="22"/>
          <w:szCs w:val="22"/>
        </w:rPr>
        <w:fldChar w:fldCharType="end"/>
      </w:r>
      <w:r w:rsidR="005577BA" w:rsidRPr="00FC5B9B">
        <w:rPr>
          <w:rFonts w:ascii="Arial" w:hAnsi="Arial" w:cs="Arial"/>
          <w:color w:val="000000"/>
          <w:sz w:val="22"/>
          <w:szCs w:val="22"/>
        </w:rPr>
        <w:t>.</w:t>
      </w:r>
      <w:r w:rsidR="0084625F" w:rsidRPr="00FC5B9B">
        <w:rPr>
          <w:rFonts w:ascii="Arial" w:hAnsi="Arial" w:cs="Arial"/>
          <w:color w:val="000000"/>
          <w:sz w:val="22"/>
          <w:szCs w:val="22"/>
        </w:rPr>
        <w:t xml:space="preserve"> </w:t>
      </w:r>
      <w:r w:rsidR="005577BA" w:rsidRPr="00FC5B9B">
        <w:rPr>
          <w:rFonts w:ascii="Arial" w:hAnsi="Arial" w:cs="Arial"/>
          <w:color w:val="000000"/>
          <w:sz w:val="22"/>
          <w:szCs w:val="22"/>
        </w:rPr>
        <w:t xml:space="preserve">Such </w:t>
      </w:r>
      <w:r w:rsidR="0084625F" w:rsidRPr="00FC5B9B">
        <w:rPr>
          <w:rFonts w:ascii="Arial" w:hAnsi="Arial" w:cs="Arial"/>
          <w:color w:val="000000"/>
          <w:sz w:val="22"/>
          <w:szCs w:val="22"/>
        </w:rPr>
        <w:t xml:space="preserve">mutations </w:t>
      </w:r>
      <w:ins w:id="75" w:author="boe" w:date="2020-06-01T10:35:00Z">
        <w:r w:rsidR="004B0AB0">
          <w:rPr>
            <w:rFonts w:ascii="Arial" w:hAnsi="Arial" w:cs="Arial"/>
            <w:color w:val="000000"/>
            <w:sz w:val="22"/>
            <w:szCs w:val="22"/>
          </w:rPr>
          <w:t xml:space="preserve">may </w:t>
        </w:r>
      </w:ins>
      <w:del w:id="76" w:author="boe" w:date="2020-06-01T10:35:00Z">
        <w:r w:rsidR="005577BA" w:rsidRPr="00FC5B9B" w:rsidDel="004B0AB0">
          <w:rPr>
            <w:rFonts w:ascii="Arial" w:hAnsi="Arial" w:cs="Arial"/>
            <w:color w:val="000000"/>
            <w:sz w:val="22"/>
            <w:szCs w:val="22"/>
          </w:rPr>
          <w:delText xml:space="preserve">likely </w:delText>
        </w:r>
      </w:del>
      <w:r w:rsidR="005577BA" w:rsidRPr="00FC5B9B">
        <w:rPr>
          <w:rFonts w:ascii="Arial" w:hAnsi="Arial" w:cs="Arial"/>
          <w:color w:val="000000"/>
          <w:sz w:val="22"/>
          <w:szCs w:val="22"/>
        </w:rPr>
        <w:t xml:space="preserve">remain </w:t>
      </w:r>
      <w:r w:rsidR="00F528AD" w:rsidRPr="00FC5B9B">
        <w:rPr>
          <w:rFonts w:ascii="Arial" w:hAnsi="Arial" w:cs="Arial"/>
          <w:color w:val="000000"/>
          <w:sz w:val="22"/>
          <w:szCs w:val="22"/>
        </w:rPr>
        <w:t>unrepaired</w:t>
      </w:r>
      <w:r w:rsidR="005577BA" w:rsidRPr="00FC5B9B">
        <w:rPr>
          <w:rFonts w:ascii="Arial" w:hAnsi="Arial" w:cs="Arial"/>
          <w:color w:val="000000"/>
          <w:sz w:val="22"/>
          <w:szCs w:val="22"/>
        </w:rPr>
        <w:t xml:space="preserve"> </w:t>
      </w:r>
      <w:ins w:id="77" w:author="boe" w:date="2020-06-01T10:35:00Z">
        <w:r w:rsidR="004B0AB0">
          <w:rPr>
            <w:rFonts w:ascii="Arial" w:hAnsi="Arial" w:cs="Arial"/>
            <w:color w:val="000000"/>
            <w:sz w:val="22"/>
            <w:szCs w:val="22"/>
          </w:rPr>
          <w:t xml:space="preserve">because </w:t>
        </w:r>
      </w:ins>
      <w:del w:id="78" w:author="boe" w:date="2020-06-01T10:35:00Z">
        <w:r w:rsidR="005577BA" w:rsidRPr="00FC5B9B" w:rsidDel="004B0AB0">
          <w:rPr>
            <w:rFonts w:ascii="Arial" w:hAnsi="Arial" w:cs="Arial"/>
            <w:color w:val="000000"/>
            <w:sz w:val="22"/>
            <w:szCs w:val="22"/>
          </w:rPr>
          <w:delText xml:space="preserve">as a </w:delText>
        </w:r>
        <w:r w:rsidR="00F528AD" w:rsidRPr="00FC5B9B" w:rsidDel="004B0AB0">
          <w:rPr>
            <w:rFonts w:ascii="Arial" w:hAnsi="Arial" w:cs="Arial"/>
            <w:color w:val="000000"/>
            <w:sz w:val="22"/>
            <w:szCs w:val="22"/>
          </w:rPr>
          <w:delText xml:space="preserve">result </w:delText>
        </w:r>
      </w:del>
      <w:r w:rsidR="00F528AD" w:rsidRPr="00FC5B9B">
        <w:rPr>
          <w:rFonts w:ascii="Arial" w:hAnsi="Arial" w:cs="Arial"/>
          <w:color w:val="000000"/>
          <w:sz w:val="22"/>
          <w:szCs w:val="22"/>
        </w:rPr>
        <w:t xml:space="preserve">of non-uniform </w:t>
      </w:r>
      <w:del w:id="79" w:author="boe" w:date="2020-06-01T10:36:00Z">
        <w:r w:rsidR="00F528AD" w:rsidRPr="00FC5B9B" w:rsidDel="004B0AB0">
          <w:rPr>
            <w:rFonts w:ascii="Arial" w:hAnsi="Arial" w:cs="Arial"/>
            <w:color w:val="000000"/>
            <w:sz w:val="22"/>
            <w:szCs w:val="22"/>
          </w:rPr>
          <w:delText>distribution</w:delText>
        </w:r>
        <w:r w:rsidR="005577BA" w:rsidRPr="00FC5B9B" w:rsidDel="004B0AB0">
          <w:rPr>
            <w:rFonts w:ascii="Arial" w:hAnsi="Arial" w:cs="Arial"/>
            <w:color w:val="000000"/>
            <w:sz w:val="22"/>
            <w:szCs w:val="22"/>
          </w:rPr>
          <w:delText>s</w:delText>
        </w:r>
        <w:r w:rsidR="00F528AD" w:rsidDel="004B0AB0">
          <w:rPr>
            <w:rFonts w:ascii="Arial" w:hAnsi="Arial" w:cs="Arial"/>
            <w:color w:val="000000"/>
            <w:sz w:val="22"/>
            <w:szCs w:val="22"/>
          </w:rPr>
          <w:delText xml:space="preserve"> of mutations and </w:delText>
        </w:r>
      </w:del>
      <w:r w:rsidR="005577BA">
        <w:rPr>
          <w:rFonts w:ascii="Arial" w:hAnsi="Arial" w:cs="Arial"/>
          <w:color w:val="000000"/>
          <w:sz w:val="22"/>
          <w:szCs w:val="22"/>
        </w:rPr>
        <w:t xml:space="preserve">DNA </w:t>
      </w:r>
      <w:r w:rsidR="00F528AD">
        <w:rPr>
          <w:rFonts w:ascii="Arial" w:hAnsi="Arial" w:cs="Arial"/>
          <w:color w:val="000000"/>
          <w:sz w:val="22"/>
          <w:szCs w:val="22"/>
        </w:rPr>
        <w:t xml:space="preserve">repair </w:t>
      </w:r>
      <w:r w:rsidR="00FC5B9B">
        <w:rPr>
          <w:rFonts w:ascii="Arial" w:hAnsi="Arial" w:cs="Arial"/>
          <w:color w:val="000000"/>
          <w:sz w:val="22"/>
          <w:szCs w:val="22"/>
        </w:rPr>
        <w:t xml:space="preserve">mechanisms </w:t>
      </w:r>
      <w:r w:rsidR="00F528AD">
        <w:rPr>
          <w:rFonts w:ascii="Arial" w:hAnsi="Arial" w:cs="Arial"/>
          <w:color w:val="000000"/>
          <w:sz w:val="22"/>
          <w:szCs w:val="22"/>
        </w:rPr>
        <w:t>across the genome</w:t>
      </w:r>
      <w:r w:rsidR="0003276D">
        <w:rPr>
          <w:rFonts w:ascii="Arial" w:hAnsi="Arial" w:cs="Arial"/>
          <w:color w:val="000000"/>
          <w:sz w:val="22"/>
          <w:szCs w:val="22"/>
        </w:rPr>
        <w:fldChar w:fldCharType="begin"/>
      </w:r>
      <w:r w:rsidR="00AD564A">
        <w:rPr>
          <w:rFonts w:ascii="Arial" w:hAnsi="Arial" w:cs="Arial"/>
          <w:color w:val="000000"/>
          <w:sz w:val="22"/>
          <w:szCs w:val="22"/>
        </w:rPr>
        <w:instrText xml:space="preserve"> ADDIN EN.CITE &lt;EndNote&gt;&lt;Cite&gt;&lt;Author&gt;Premi&lt;/Author&gt;&lt;Year&gt;2019&lt;/Year&gt;&lt;RecNum&gt;43189&lt;/RecNum&gt;&lt;DisplayText&gt;&lt;style face="superscript"&gt;17&lt;/style&gt;&lt;/DisplayText&gt;&lt;record&gt;&lt;rec-number&gt;43189&lt;/rec-number&gt;&lt;foreign-keys&gt;&lt;key app="EN" db-id="vz0f5spzhe9fr5edwpxxzttdss95x0s59s0r" timestamp="1574134709"&gt;43189&lt;/key&gt;&lt;/foreign-keys&gt;&lt;ref-type name="Journal Article"&gt;17&lt;/ref-type&gt;&lt;contributors&gt;&lt;authors&gt;&lt;author&gt;Premi, S.&lt;/author&gt;&lt;author&gt;Han, L.&lt;/author&gt;&lt;author&gt;Mehta, S.&lt;/author&gt;&lt;author&gt;Knight, J.&lt;/author&gt;&lt;author&gt;Zhao, D.&lt;/author&gt;&lt;author&gt;Palmatier, M. A.&lt;/author&gt;&lt;author&gt;Kornacker, K.&lt;/author&gt;&lt;author&gt;Brash, D. E.&lt;/author&gt;&lt;/authors&gt;&lt;/contributors&gt;&lt;auth-address&gt;Department of Therapeutic Radiology, Yale School of Medicine, New Haven, CT 06520-8040.&amp;#xD;Department of Genetics, Yale Center for Genome Analysis, Yale School of Medicine, New Haven, CT 06520-8005.&amp;#xD;Karl Kornacker &amp;amp; Associates, LLC, Worthington, OH 43085; karl.kornacker@gmail.com douglas.brash@yale.edu.&amp;#xD;Department of Therapeutic Radiology, Yale School of Medicine, New Haven, CT 06520-8040; karl.kornacker@gmail.com douglas.brash@yale.edu.&amp;#xD;Department of Dermatology, Yale School of Medicine, New Haven, CT 06520-8059.&amp;#xD;Yale Cancer Center, Yale School of Medicine, New Haven, CT 06510.&lt;/auth-address&gt;&lt;titles&gt;&lt;title&gt;Genomic sites hypersensitive to ultraviolet radiation&lt;/title&gt;&lt;secondary-title&gt;Proc Natl Acad Sci U S A&lt;/secondary-title&gt;&lt;/titles&gt;&lt;periodical&gt;&lt;full-title&gt;Proc Natl Acad Sci U S A&lt;/full-title&gt;&lt;/periodical&gt;&lt;edition&gt;2019/11/15&lt;/edition&gt;&lt;keywords&gt;&lt;keyword&gt;Ets&lt;/keyword&gt;&lt;keyword&gt;TOP tract&lt;/keyword&gt;&lt;keyword&gt;Uv&lt;/keyword&gt;&lt;keyword&gt;cyclobutane pyrimidine dimer&lt;/keyword&gt;&lt;keyword&gt;melanoma&lt;/keyword&gt;&lt;/keywords&gt;&lt;dates&gt;&lt;year&gt;2019&lt;/year&gt;&lt;pub-dates&gt;&lt;date&gt;Nov 13&lt;/date&gt;&lt;/pub-dates&gt;&lt;/dates&gt;&lt;isbn&gt;1091-6490 (Electronic)&amp;#xD;0027-8424 (Linking)&lt;/isbn&gt;&lt;accession-num&gt;31723047&lt;/accession-num&gt;&lt;urls&gt;&lt;related-urls&gt;&lt;url&gt;https://www.ncbi.nlm.nih.gov/pubmed/31723047&lt;/url&gt;&lt;/related-urls&gt;&lt;/urls&gt;&lt;electronic-resource-num&gt;10.1073/pnas.1907860116&lt;/electronic-resource-num&gt;&lt;/record&gt;&lt;/Cite&gt;&lt;/EndNote&gt;</w:instrText>
      </w:r>
      <w:r w:rsidR="0003276D">
        <w:rPr>
          <w:rFonts w:ascii="Arial" w:hAnsi="Arial" w:cs="Arial"/>
          <w:color w:val="000000"/>
          <w:sz w:val="22"/>
          <w:szCs w:val="22"/>
        </w:rPr>
        <w:fldChar w:fldCharType="separate"/>
      </w:r>
      <w:r w:rsidR="00AD564A" w:rsidRPr="00AD564A">
        <w:rPr>
          <w:rFonts w:ascii="Arial" w:hAnsi="Arial" w:cs="Arial"/>
          <w:noProof/>
          <w:color w:val="000000"/>
          <w:sz w:val="22"/>
          <w:szCs w:val="22"/>
          <w:vertAlign w:val="superscript"/>
        </w:rPr>
        <w:t>17</w:t>
      </w:r>
      <w:r w:rsidR="0003276D">
        <w:rPr>
          <w:rFonts w:ascii="Arial" w:hAnsi="Arial" w:cs="Arial"/>
          <w:color w:val="000000"/>
          <w:sz w:val="22"/>
          <w:szCs w:val="22"/>
        </w:rPr>
        <w:fldChar w:fldCharType="end"/>
      </w:r>
      <w:r w:rsidR="0084625F">
        <w:rPr>
          <w:rFonts w:ascii="Arial" w:hAnsi="Arial" w:cs="Arial"/>
          <w:color w:val="000000"/>
          <w:sz w:val="22"/>
          <w:szCs w:val="22"/>
        </w:rPr>
        <w:t>.</w:t>
      </w:r>
      <w:r w:rsidR="00197C86">
        <w:rPr>
          <w:rFonts w:ascii="Arial" w:hAnsi="Arial" w:cs="Arial"/>
          <w:color w:val="000000"/>
          <w:sz w:val="22"/>
          <w:szCs w:val="22"/>
        </w:rPr>
        <w:t xml:space="preserve"> Therefore, looking only at the coding regions of “cancer-related” genes misses a large part of the clonal dynamics which </w:t>
      </w:r>
      <w:del w:id="80" w:author="boe" w:date="2020-06-01T10:37:00Z">
        <w:r w:rsidR="00197C86" w:rsidDel="004B0AB0">
          <w:rPr>
            <w:rFonts w:ascii="Arial" w:hAnsi="Arial" w:cs="Arial"/>
            <w:color w:val="000000"/>
            <w:sz w:val="22"/>
            <w:szCs w:val="22"/>
          </w:rPr>
          <w:delText xml:space="preserve">are </w:delText>
        </w:r>
      </w:del>
      <w:r w:rsidR="00197C86">
        <w:rPr>
          <w:rFonts w:ascii="Arial" w:hAnsi="Arial" w:cs="Arial"/>
          <w:color w:val="000000"/>
          <w:sz w:val="22"/>
          <w:szCs w:val="22"/>
        </w:rPr>
        <w:t xml:space="preserve">likely </w:t>
      </w:r>
      <w:del w:id="81" w:author="boe" w:date="2020-06-01T10:37:00Z">
        <w:r w:rsidR="00197C86" w:rsidDel="004B0AB0">
          <w:rPr>
            <w:rFonts w:ascii="Arial" w:hAnsi="Arial" w:cs="Arial"/>
            <w:color w:val="000000"/>
            <w:sz w:val="22"/>
            <w:szCs w:val="22"/>
          </w:rPr>
          <w:delText xml:space="preserve">to </w:delText>
        </w:r>
      </w:del>
      <w:r w:rsidR="00197C86">
        <w:rPr>
          <w:rFonts w:ascii="Arial" w:hAnsi="Arial" w:cs="Arial"/>
          <w:color w:val="000000"/>
          <w:sz w:val="22"/>
          <w:szCs w:val="22"/>
        </w:rPr>
        <w:t xml:space="preserve">govern initial cancer development. </w:t>
      </w:r>
    </w:p>
    <w:p w14:paraId="1889161E" w14:textId="77777777" w:rsidR="00197C86" w:rsidRDefault="00197C86" w:rsidP="003C391A">
      <w:pPr>
        <w:jc w:val="both"/>
        <w:rPr>
          <w:rFonts w:ascii="Arial" w:hAnsi="Arial" w:cs="Arial"/>
          <w:color w:val="000000"/>
          <w:sz w:val="22"/>
          <w:szCs w:val="22"/>
        </w:rPr>
      </w:pPr>
    </w:p>
    <w:p w14:paraId="64B686CE" w14:textId="4294C823" w:rsidR="00630A03" w:rsidRDefault="006B3033" w:rsidP="003C391A">
      <w:pPr>
        <w:jc w:val="both"/>
        <w:rPr>
          <w:ins w:id="82" w:author="boe" w:date="2020-06-01T10:46:00Z"/>
          <w:rFonts w:ascii="Arial" w:hAnsi="Arial" w:cs="Arial"/>
          <w:color w:val="000000"/>
          <w:sz w:val="22"/>
          <w:szCs w:val="22"/>
        </w:rPr>
      </w:pPr>
      <w:r>
        <w:rPr>
          <w:rFonts w:ascii="Arial" w:hAnsi="Arial" w:cs="Arial"/>
          <w:color w:val="000000"/>
          <w:sz w:val="22"/>
          <w:szCs w:val="22"/>
        </w:rPr>
        <w:t>I</w:t>
      </w:r>
      <w:r w:rsidR="002F76FC">
        <w:rPr>
          <w:rFonts w:ascii="Arial" w:hAnsi="Arial" w:cs="Arial"/>
          <w:color w:val="000000"/>
          <w:sz w:val="22"/>
          <w:szCs w:val="22"/>
        </w:rPr>
        <w:t xml:space="preserve">n many complex tissue types such as </w:t>
      </w:r>
      <w:r w:rsidR="00241D6B">
        <w:rPr>
          <w:rFonts w:ascii="Arial" w:hAnsi="Arial" w:cs="Arial"/>
          <w:color w:val="000000"/>
          <w:sz w:val="22"/>
          <w:szCs w:val="22"/>
        </w:rPr>
        <w:t xml:space="preserve">skin </w:t>
      </w:r>
      <w:r w:rsidR="002F76FC">
        <w:rPr>
          <w:rFonts w:ascii="Arial" w:hAnsi="Arial" w:cs="Arial"/>
          <w:color w:val="000000"/>
          <w:sz w:val="22"/>
          <w:szCs w:val="22"/>
        </w:rPr>
        <w:t xml:space="preserve">epidermis, </w:t>
      </w:r>
      <w:r w:rsidR="00A75D12">
        <w:rPr>
          <w:rFonts w:ascii="Arial" w:hAnsi="Arial" w:cs="Arial"/>
          <w:color w:val="000000"/>
          <w:sz w:val="22"/>
          <w:szCs w:val="22"/>
        </w:rPr>
        <w:t>differentiation is an orderly process of maturation across ascending layers of keratinocytes with compl</w:t>
      </w:r>
      <w:r w:rsidR="00903BD7">
        <w:rPr>
          <w:rFonts w:ascii="Arial" w:hAnsi="Arial" w:cs="Arial"/>
          <w:color w:val="000000"/>
          <w:sz w:val="22"/>
          <w:szCs w:val="22"/>
        </w:rPr>
        <w:t>e</w:t>
      </w:r>
      <w:r w:rsidR="00A75D12">
        <w:rPr>
          <w:rFonts w:ascii="Arial" w:hAnsi="Arial" w:cs="Arial"/>
          <w:color w:val="000000"/>
          <w:sz w:val="22"/>
          <w:szCs w:val="22"/>
        </w:rPr>
        <w:t>te turnover of the epidermis requiring approximately 2 weeks in mice</w:t>
      </w:r>
      <w:r w:rsidR="00E949CC">
        <w:rPr>
          <w:rFonts w:ascii="Arial" w:hAnsi="Arial" w:cs="Arial"/>
          <w:color w:val="000000"/>
          <w:sz w:val="22"/>
          <w:szCs w:val="22"/>
        </w:rPr>
        <w:fldChar w:fldCharType="begin">
          <w:fldData xml:space="preserve">PEVuZE5vdGU+PENpdGU+PEF1dGhvcj5Qb3R0ZW48L0F1dGhvcj48WWVhcj4xOTg3PC9ZZWFyPjxS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PEVuZE5vdGU+PENpdGU+PEF1dGhvcj5Qb3R0ZW48L0F1dGhvcj48WWVhcj4xOTg3PC9ZZWFyPjxS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00E949CC">
        <w:rPr>
          <w:rFonts w:ascii="Arial" w:hAnsi="Arial" w:cs="Arial"/>
          <w:color w:val="000000"/>
          <w:sz w:val="22"/>
          <w:szCs w:val="22"/>
        </w:rPr>
      </w:r>
      <w:r w:rsidR="00E949CC">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18,19</w:t>
      </w:r>
      <w:r w:rsidR="00E949CC">
        <w:rPr>
          <w:rFonts w:ascii="Arial" w:hAnsi="Arial" w:cs="Arial"/>
          <w:color w:val="000000"/>
          <w:sz w:val="22"/>
          <w:szCs w:val="22"/>
        </w:rPr>
        <w:fldChar w:fldCharType="end"/>
      </w:r>
      <w:r w:rsidR="00A75D12">
        <w:rPr>
          <w:rFonts w:ascii="Arial" w:hAnsi="Arial" w:cs="Arial"/>
          <w:color w:val="000000"/>
          <w:sz w:val="22"/>
          <w:szCs w:val="22"/>
        </w:rPr>
        <w:t xml:space="preserve">. </w:t>
      </w:r>
      <w:r>
        <w:rPr>
          <w:rFonts w:ascii="Arial" w:hAnsi="Arial" w:cs="Arial"/>
          <w:color w:val="000000"/>
          <w:sz w:val="22"/>
          <w:szCs w:val="22"/>
        </w:rPr>
        <w:t xml:space="preserve">This likely </w:t>
      </w:r>
      <w:r w:rsidR="00241D6B">
        <w:rPr>
          <w:rFonts w:ascii="Arial" w:hAnsi="Arial" w:cs="Arial"/>
          <w:color w:val="000000"/>
          <w:sz w:val="22"/>
          <w:szCs w:val="22"/>
        </w:rPr>
        <w:t xml:space="preserve">provides the context for </w:t>
      </w:r>
      <w:r>
        <w:rPr>
          <w:rFonts w:ascii="Arial" w:hAnsi="Arial" w:cs="Arial"/>
          <w:color w:val="000000"/>
          <w:sz w:val="22"/>
          <w:szCs w:val="22"/>
        </w:rPr>
        <w:t xml:space="preserve">suppressing tumor </w:t>
      </w:r>
      <w:r w:rsidR="00241D6B">
        <w:rPr>
          <w:rFonts w:ascii="Arial" w:hAnsi="Arial" w:cs="Arial"/>
          <w:color w:val="000000"/>
          <w:sz w:val="22"/>
          <w:szCs w:val="22"/>
        </w:rPr>
        <w:t>initiation even in the presence of driver mutations.</w:t>
      </w:r>
      <w:r w:rsidR="006A5A9C">
        <w:rPr>
          <w:rFonts w:ascii="Arial" w:hAnsi="Arial" w:cs="Arial"/>
          <w:color w:val="000000"/>
          <w:sz w:val="22"/>
          <w:szCs w:val="22"/>
        </w:rPr>
        <w:t xml:space="preserve"> </w:t>
      </w:r>
    </w:p>
    <w:p w14:paraId="65ABB113" w14:textId="768EF019" w:rsidR="0027021B" w:rsidDel="0027021B" w:rsidRDefault="0027021B" w:rsidP="003C391A">
      <w:pPr>
        <w:jc w:val="both"/>
        <w:rPr>
          <w:del w:id="83" w:author="boe" w:date="2020-06-01T10:47:00Z"/>
          <w:rFonts w:ascii="Arial" w:hAnsi="Arial" w:cs="Arial"/>
          <w:color w:val="000000"/>
          <w:sz w:val="22"/>
          <w:szCs w:val="22"/>
        </w:rPr>
      </w:pPr>
    </w:p>
    <w:p w14:paraId="12A1D836" w14:textId="649DE551" w:rsidR="006A5A9C" w:rsidDel="0027021B" w:rsidRDefault="006A5A9C" w:rsidP="003C391A">
      <w:pPr>
        <w:jc w:val="both"/>
        <w:rPr>
          <w:del w:id="84" w:author="boe" w:date="2020-06-01T10:47:00Z"/>
          <w:rFonts w:ascii="Arial" w:hAnsi="Arial" w:cs="Arial"/>
          <w:color w:val="000000"/>
          <w:sz w:val="22"/>
          <w:szCs w:val="22"/>
        </w:rPr>
      </w:pPr>
    </w:p>
    <w:p w14:paraId="24E0C8E0" w14:textId="4183695C" w:rsidR="003C391A" w:rsidRPr="00EB558A" w:rsidRDefault="00630A03" w:rsidP="00EB558A">
      <w:pPr>
        <w:jc w:val="both"/>
        <w:rPr>
          <w:rFonts w:ascii="Arial" w:hAnsi="Arial" w:cs="Arial"/>
          <w:color w:val="000000"/>
          <w:sz w:val="22"/>
          <w:szCs w:val="22"/>
        </w:rPr>
      </w:pPr>
      <w:r w:rsidRPr="003C391A">
        <w:rPr>
          <w:rFonts w:ascii="Arial" w:hAnsi="Arial" w:cs="Arial"/>
          <w:color w:val="000000"/>
          <w:sz w:val="22"/>
          <w:szCs w:val="22"/>
        </w:rPr>
        <w:t xml:space="preserve">Our </w:t>
      </w:r>
      <w:r w:rsidRPr="003C391A">
        <w:rPr>
          <w:rFonts w:ascii="Arial" w:hAnsi="Arial" w:cs="Arial"/>
          <w:b/>
          <w:color w:val="000000"/>
          <w:sz w:val="22"/>
          <w:szCs w:val="22"/>
          <w:u w:val="single"/>
        </w:rPr>
        <w:t>central hypothesis</w:t>
      </w:r>
      <w:r w:rsidRPr="003C391A">
        <w:rPr>
          <w:rFonts w:ascii="Arial" w:hAnsi="Arial" w:cs="Arial"/>
          <w:color w:val="000000"/>
          <w:sz w:val="22"/>
          <w:szCs w:val="22"/>
        </w:rPr>
        <w:t xml:space="preserve"> is that cancer </w:t>
      </w:r>
      <w:r>
        <w:rPr>
          <w:rFonts w:ascii="Arial" w:hAnsi="Arial" w:cs="Arial"/>
          <w:color w:val="000000"/>
          <w:sz w:val="22"/>
          <w:szCs w:val="22"/>
        </w:rPr>
        <w:t xml:space="preserve">initiation and development occurs in three phases, each with specific and recognizable clonal </w:t>
      </w:r>
      <w:r w:rsidRPr="00FC5B9B">
        <w:rPr>
          <w:rFonts w:ascii="Arial" w:hAnsi="Arial" w:cs="Arial"/>
          <w:color w:val="000000"/>
          <w:sz w:val="22"/>
          <w:szCs w:val="22"/>
        </w:rPr>
        <w:t>dynamics</w:t>
      </w:r>
      <w:r w:rsidR="005834D4" w:rsidRPr="00FC5B9B">
        <w:rPr>
          <w:rFonts w:ascii="Arial" w:hAnsi="Arial" w:cs="Arial"/>
          <w:color w:val="000000"/>
          <w:sz w:val="22"/>
          <w:szCs w:val="22"/>
        </w:rPr>
        <w:t xml:space="preserve"> </w:t>
      </w:r>
      <w:r w:rsidR="00EB558A" w:rsidRPr="00FC5B9B">
        <w:rPr>
          <w:rFonts w:ascii="Arial" w:hAnsi="Arial" w:cs="Arial"/>
          <w:color w:val="000000"/>
          <w:sz w:val="22"/>
          <w:szCs w:val="22"/>
        </w:rPr>
        <w:t>(</w:t>
      </w:r>
      <w:r w:rsidR="00EB558A" w:rsidRPr="00FC5B9B">
        <w:rPr>
          <w:rFonts w:ascii="Arial" w:hAnsi="Arial" w:cs="Arial"/>
          <w:b/>
          <w:color w:val="000000"/>
          <w:sz w:val="22"/>
          <w:szCs w:val="22"/>
        </w:rPr>
        <w:t>Fig. 1</w:t>
      </w:r>
      <w:r w:rsidR="00EB558A" w:rsidRPr="00FC5B9B">
        <w:rPr>
          <w:rFonts w:ascii="Arial" w:hAnsi="Arial" w:cs="Arial"/>
          <w:color w:val="000000"/>
          <w:sz w:val="22"/>
          <w:szCs w:val="22"/>
        </w:rPr>
        <w:t>)</w:t>
      </w:r>
      <w:r w:rsidR="00EB558A" w:rsidRPr="00FC5B9B">
        <w:rPr>
          <w:rFonts w:ascii="Arial" w:hAnsi="Arial" w:cs="Arial"/>
          <w:color w:val="000000"/>
          <w:sz w:val="22"/>
          <w:szCs w:val="22"/>
        </w:rPr>
        <w:fldChar w:fldCharType="begin"/>
      </w:r>
      <w:r w:rsidR="00A62D5D" w:rsidRPr="00FC5B9B">
        <w:rPr>
          <w:rFonts w:ascii="Arial" w:hAnsi="Arial" w:cs="Arial"/>
          <w:color w:val="000000"/>
          <w:sz w:val="22"/>
          <w:szCs w:val="22"/>
        </w:rPr>
        <w:instrText xml:space="preserve"> ADDIN EN.CITE &lt;EndNote&gt;&lt;Cite&gt;&lt;Author&gt;Gatenby&lt;/Author&gt;&lt;Year&gt;2020&lt;/Year&gt;&lt;RecNum&gt;43408&lt;/RecNum&gt;&lt;DisplayText&gt;&lt;style face="superscript"&gt;3&lt;/style&gt;&lt;/DisplayText&gt;&lt;record&gt;&lt;rec-number&gt;43408&lt;/rec-number&gt;&lt;foreign-keys&gt;&lt;key app="EN" db-id="vz0f5spzhe9fr5edwpxxzttdss95x0s59s0r" timestamp="1584066051"&gt;43408&lt;/key&gt;&lt;/foreign-keys&gt;&lt;ref-type name="Journal Article"&gt;17&lt;/ref-type&gt;&lt;contributors&gt;&lt;authors&gt;&lt;author&gt;Gatenby, R. A.&lt;/author&gt;&lt;author&gt;Avdieiev, S.&lt;/author&gt;&lt;author&gt;Tsai, K.Y.&lt;/author&gt;&lt;author&gt;Brown, J.S.&lt;/author&gt;&lt;/authors&gt;&lt;/contributors&gt;&lt;titles&gt;&lt;title&gt;Integrating genetic and non-genetic drivers of somatic evolution during carcinogenesis: the biplane model. &lt;/title&gt;&lt;secondary-title&gt;Evolutionary Applications&lt;/secondary-title&gt;&lt;/titles&gt;&lt;periodical&gt;&lt;full-title&gt;Evolutionary Applications&lt;/full-title&gt;&lt;/periodical&gt;&lt;volume&gt;in press&lt;/volume&gt;&lt;dates&gt;&lt;year&gt;2020&lt;/year&gt;&lt;/dates&gt;&lt;urls&gt;&lt;/urls&gt;&lt;/record&gt;&lt;/Cite&gt;&lt;/EndNote&gt;</w:instrText>
      </w:r>
      <w:r w:rsidR="00EB558A" w:rsidRPr="00FC5B9B">
        <w:rPr>
          <w:rFonts w:ascii="Arial" w:hAnsi="Arial" w:cs="Arial"/>
          <w:color w:val="000000"/>
          <w:sz w:val="22"/>
          <w:szCs w:val="22"/>
        </w:rPr>
        <w:fldChar w:fldCharType="separate"/>
      </w:r>
      <w:r w:rsidR="00A62D5D" w:rsidRPr="00FC5B9B">
        <w:rPr>
          <w:rFonts w:ascii="Arial" w:hAnsi="Arial" w:cs="Arial"/>
          <w:noProof/>
          <w:color w:val="000000"/>
          <w:sz w:val="22"/>
          <w:szCs w:val="22"/>
          <w:vertAlign w:val="superscript"/>
        </w:rPr>
        <w:t>3</w:t>
      </w:r>
      <w:r w:rsidR="00EB558A" w:rsidRPr="00FC5B9B">
        <w:rPr>
          <w:rFonts w:ascii="Arial" w:hAnsi="Arial" w:cs="Arial"/>
          <w:color w:val="000000"/>
          <w:sz w:val="22"/>
          <w:szCs w:val="22"/>
        </w:rPr>
        <w:fldChar w:fldCharType="end"/>
      </w:r>
      <w:r w:rsidR="00EB558A" w:rsidRPr="00FC5B9B">
        <w:rPr>
          <w:rFonts w:ascii="Arial" w:hAnsi="Arial" w:cs="Arial"/>
          <w:color w:val="000000"/>
          <w:sz w:val="22"/>
          <w:szCs w:val="22"/>
        </w:rPr>
        <w:t>.</w:t>
      </w:r>
      <w:r w:rsidR="00411685" w:rsidRPr="00FC5B9B">
        <w:rPr>
          <w:rFonts w:ascii="Arial" w:hAnsi="Arial" w:cs="Arial"/>
          <w:color w:val="000000"/>
          <w:sz w:val="22"/>
          <w:szCs w:val="22"/>
        </w:rPr>
        <w:t xml:space="preserve"> </w:t>
      </w:r>
      <w:r w:rsidR="005834D4" w:rsidRPr="00FC5B9B">
        <w:rPr>
          <w:rFonts w:ascii="Arial" w:hAnsi="Arial" w:cs="Arial"/>
          <w:color w:val="000000"/>
          <w:sz w:val="22"/>
          <w:szCs w:val="22"/>
        </w:rPr>
        <w:t>Pr</w:t>
      </w:r>
      <w:r w:rsidR="00EB558A" w:rsidRPr="00FC5B9B">
        <w:rPr>
          <w:rFonts w:ascii="Arial" w:hAnsi="Arial" w:cs="Arial"/>
          <w:color w:val="000000"/>
          <w:sz w:val="22"/>
          <w:szCs w:val="22"/>
        </w:rPr>
        <w:t>ior</w:t>
      </w:r>
      <w:r w:rsidR="00EB558A">
        <w:rPr>
          <w:rFonts w:ascii="Arial" w:hAnsi="Arial" w:cs="Arial"/>
          <w:color w:val="000000"/>
          <w:sz w:val="22"/>
          <w:szCs w:val="22"/>
        </w:rPr>
        <w:t xml:space="preserve"> models have </w:t>
      </w:r>
      <w:r w:rsidR="003C0D8D">
        <w:rPr>
          <w:rFonts w:ascii="Arial" w:hAnsi="Arial" w:cs="Arial"/>
          <w:color w:val="000000"/>
          <w:sz w:val="22"/>
          <w:szCs w:val="22"/>
        </w:rPr>
        <w:t xml:space="preserve">not </w:t>
      </w:r>
      <w:r w:rsidR="00EB558A">
        <w:rPr>
          <w:rFonts w:ascii="Arial" w:hAnsi="Arial" w:cs="Arial"/>
          <w:color w:val="000000"/>
          <w:sz w:val="22"/>
          <w:szCs w:val="22"/>
        </w:rPr>
        <w:t>discern</w:t>
      </w:r>
      <w:r w:rsidR="003C0D8D">
        <w:rPr>
          <w:rFonts w:ascii="Arial" w:hAnsi="Arial" w:cs="Arial"/>
          <w:color w:val="000000"/>
          <w:sz w:val="22"/>
          <w:szCs w:val="22"/>
        </w:rPr>
        <w:t>ed</w:t>
      </w:r>
      <w:r w:rsidR="00EB558A">
        <w:rPr>
          <w:rFonts w:ascii="Arial" w:hAnsi="Arial" w:cs="Arial"/>
          <w:color w:val="000000"/>
          <w:sz w:val="22"/>
          <w:szCs w:val="22"/>
        </w:rPr>
        <w:t xml:space="preserve"> these three phases</w:t>
      </w:r>
      <w:r w:rsidR="005834D4">
        <w:rPr>
          <w:rFonts w:ascii="Arial" w:hAnsi="Arial" w:cs="Arial"/>
          <w:color w:val="000000"/>
          <w:sz w:val="22"/>
          <w:szCs w:val="22"/>
        </w:rPr>
        <w:t>. W</w:t>
      </w:r>
      <w:r w:rsidR="00EB558A">
        <w:rPr>
          <w:rFonts w:ascii="Arial" w:hAnsi="Arial" w:cs="Arial"/>
          <w:color w:val="000000"/>
          <w:sz w:val="22"/>
          <w:szCs w:val="22"/>
        </w:rPr>
        <w:t xml:space="preserve">e propose to use a model system for a disease process which we think is ideal for </w:t>
      </w:r>
      <w:r w:rsidR="005834D4">
        <w:rPr>
          <w:rFonts w:ascii="Arial" w:hAnsi="Arial" w:cs="Arial"/>
          <w:color w:val="000000"/>
          <w:sz w:val="22"/>
          <w:szCs w:val="22"/>
        </w:rPr>
        <w:t>identifying and testing for these distinct phases</w:t>
      </w:r>
      <w:r w:rsidR="00EB558A">
        <w:rPr>
          <w:rFonts w:ascii="Arial" w:hAnsi="Arial" w:cs="Arial"/>
          <w:color w:val="000000"/>
          <w:sz w:val="22"/>
          <w:szCs w:val="22"/>
        </w:rPr>
        <w:t xml:space="preserve">. </w:t>
      </w:r>
      <w:r w:rsidR="003C391A" w:rsidRPr="003C391A">
        <w:rPr>
          <w:rFonts w:ascii="Arial" w:hAnsi="Arial" w:cs="Arial"/>
          <w:color w:val="000000"/>
          <w:sz w:val="22"/>
          <w:szCs w:val="22"/>
        </w:rPr>
        <w:t>Cutaneous squamous cell carcinoma</w:t>
      </w:r>
      <w:r w:rsidR="003C391A" w:rsidRPr="003C391A">
        <w:rPr>
          <w:rFonts w:ascii="Arial" w:hAnsi="Arial" w:cs="Arial"/>
          <w:sz w:val="22"/>
          <w:szCs w:val="22"/>
        </w:rPr>
        <w:t xml:space="preserve"> (cuSCC) </w:t>
      </w:r>
      <w:r w:rsidR="003C391A" w:rsidRPr="003C391A">
        <w:rPr>
          <w:rFonts w:ascii="Arial" w:hAnsi="Arial" w:cs="Arial"/>
          <w:i/>
          <w:sz w:val="22"/>
          <w:szCs w:val="22"/>
        </w:rPr>
        <w:t>has the most accessible and clinically well-characterized progression sequence of any human cancer</w:t>
      </w:r>
      <w:r w:rsidR="003C391A" w:rsidRPr="003C391A">
        <w:rPr>
          <w:rFonts w:ascii="Arial" w:hAnsi="Arial" w:cs="Arial"/>
          <w:sz w:val="22"/>
          <w:szCs w:val="22"/>
        </w:rPr>
        <w:t xml:space="preserve">, from normal tissue, to a distinct precancerous lesion (the actinic keratosis), to invasive carcinoma. </w:t>
      </w:r>
      <w:r w:rsidR="003C391A" w:rsidRPr="003C391A">
        <w:rPr>
          <w:rFonts w:ascii="Arial" w:hAnsi="Arial" w:cs="Arial"/>
          <w:i/>
          <w:sz w:val="22"/>
          <w:szCs w:val="22"/>
        </w:rPr>
        <w:t>Therefore, it is an ideal model for establishing an eco-evolutionary paradigm of cancer initiation and progression with respect to modelling clonal dynamics, genetic composition and molecular traits.</w:t>
      </w:r>
      <w:r w:rsidR="003C391A" w:rsidRPr="003C391A">
        <w:rPr>
          <w:rFonts w:ascii="Arial" w:hAnsi="Arial" w:cs="Arial"/>
          <w:sz w:val="22"/>
          <w:szCs w:val="22"/>
        </w:rPr>
        <w:t xml:space="preserve"> </w:t>
      </w:r>
      <w:r w:rsidR="00411685" w:rsidRPr="003C391A">
        <w:rPr>
          <w:rFonts w:ascii="Arial" w:hAnsi="Arial" w:cs="Arial"/>
          <w:color w:val="000000"/>
          <w:sz w:val="22"/>
          <w:szCs w:val="22"/>
        </w:rPr>
        <w:t xml:space="preserve">Stratified squamous epithelia form environmental barriers in the airways, gastrointestinal / genitourinary tracts, and skin. </w:t>
      </w:r>
      <w:r w:rsidR="003C0D8D">
        <w:rPr>
          <w:rFonts w:ascii="Arial" w:hAnsi="Arial" w:cs="Arial"/>
          <w:color w:val="000000"/>
          <w:sz w:val="22"/>
          <w:szCs w:val="22"/>
        </w:rPr>
        <w:t>T</w:t>
      </w:r>
      <w:r w:rsidR="00411685" w:rsidRPr="003C391A">
        <w:rPr>
          <w:rFonts w:ascii="Arial" w:hAnsi="Arial" w:cs="Arial"/>
          <w:color w:val="000000"/>
          <w:sz w:val="22"/>
          <w:szCs w:val="22"/>
        </w:rPr>
        <w:t xml:space="preserve">he majority </w:t>
      </w:r>
      <w:r w:rsidR="003C0D8D">
        <w:rPr>
          <w:rFonts w:ascii="Arial" w:hAnsi="Arial" w:cs="Arial"/>
          <w:color w:val="000000"/>
          <w:sz w:val="22"/>
          <w:szCs w:val="22"/>
        </w:rPr>
        <w:t xml:space="preserve">of </w:t>
      </w:r>
      <w:r w:rsidR="0057585B">
        <w:rPr>
          <w:rFonts w:ascii="Arial" w:hAnsi="Arial" w:cs="Arial"/>
          <w:color w:val="000000"/>
          <w:sz w:val="22"/>
          <w:szCs w:val="22"/>
        </w:rPr>
        <w:t xml:space="preserve">SCCs </w:t>
      </w:r>
      <w:r w:rsidR="00411685" w:rsidRPr="003C391A">
        <w:rPr>
          <w:rFonts w:ascii="Arial" w:hAnsi="Arial" w:cs="Arial"/>
          <w:color w:val="000000"/>
          <w:sz w:val="22"/>
          <w:szCs w:val="22"/>
        </w:rPr>
        <w:t xml:space="preserve">driven by carcinogenic exposures such as tobacco and solar radiation.  </w:t>
      </w:r>
      <w:r w:rsidR="003C0D8D">
        <w:rPr>
          <w:rFonts w:ascii="Arial" w:hAnsi="Arial" w:cs="Arial"/>
          <w:color w:val="000000"/>
          <w:sz w:val="22"/>
          <w:szCs w:val="22"/>
        </w:rPr>
        <w:t>P</w:t>
      </w:r>
      <w:r w:rsidR="00411685" w:rsidRPr="003C391A">
        <w:rPr>
          <w:rFonts w:ascii="Arial" w:hAnsi="Arial" w:cs="Arial"/>
          <w:color w:val="000000"/>
          <w:sz w:val="22"/>
          <w:szCs w:val="22"/>
        </w:rPr>
        <w:t xml:space="preserve">revious results and our own data show that SCCs from diverse sites share molecular commonalities including alterations in global gene expression and in </w:t>
      </w:r>
      <w:r w:rsidR="00411685" w:rsidRPr="003C391A">
        <w:rPr>
          <w:rFonts w:ascii="Arial" w:hAnsi="Arial" w:cs="Arial"/>
          <w:i/>
          <w:color w:val="000000"/>
          <w:sz w:val="22"/>
          <w:szCs w:val="22"/>
        </w:rPr>
        <w:t>TP53</w:t>
      </w:r>
      <w:r w:rsidR="00411685" w:rsidRPr="003C391A">
        <w:rPr>
          <w:rFonts w:ascii="Arial" w:hAnsi="Arial" w:cs="Arial"/>
          <w:color w:val="000000"/>
          <w:sz w:val="22"/>
          <w:szCs w:val="22"/>
        </w:rPr>
        <w:t xml:space="preserve">, </w:t>
      </w:r>
      <w:r w:rsidR="00411685" w:rsidRPr="003C391A">
        <w:rPr>
          <w:rFonts w:ascii="Arial" w:hAnsi="Arial" w:cs="Arial"/>
          <w:i/>
          <w:color w:val="000000"/>
          <w:sz w:val="22"/>
          <w:szCs w:val="22"/>
        </w:rPr>
        <w:t>TP63</w:t>
      </w:r>
      <w:r w:rsidR="00411685" w:rsidRPr="003C391A">
        <w:rPr>
          <w:rFonts w:ascii="Arial" w:hAnsi="Arial" w:cs="Arial"/>
          <w:color w:val="000000"/>
          <w:sz w:val="22"/>
          <w:szCs w:val="22"/>
        </w:rPr>
        <w:t xml:space="preserve">, </w:t>
      </w:r>
      <w:r w:rsidR="00411685" w:rsidRPr="003C391A">
        <w:rPr>
          <w:rFonts w:ascii="Arial" w:hAnsi="Arial" w:cs="Arial"/>
          <w:i/>
          <w:color w:val="000000"/>
          <w:sz w:val="22"/>
          <w:szCs w:val="22"/>
        </w:rPr>
        <w:t>NOTCH</w:t>
      </w:r>
      <w:r w:rsidR="00411685" w:rsidRPr="003C391A">
        <w:rPr>
          <w:rFonts w:ascii="Arial" w:hAnsi="Arial" w:cs="Arial"/>
          <w:color w:val="000000"/>
          <w:sz w:val="22"/>
          <w:szCs w:val="22"/>
        </w:rPr>
        <w:t xml:space="preserve">, and </w:t>
      </w:r>
      <w:r w:rsidR="00411685" w:rsidRPr="003C391A">
        <w:rPr>
          <w:rFonts w:ascii="Arial" w:hAnsi="Arial" w:cs="Arial"/>
          <w:i/>
          <w:color w:val="000000"/>
          <w:sz w:val="22"/>
          <w:szCs w:val="22"/>
        </w:rPr>
        <w:t>SOX2</w:t>
      </w:r>
      <w:r w:rsidR="00411685" w:rsidRPr="003C391A">
        <w:rPr>
          <w:rFonts w:ascii="Arial" w:hAnsi="Arial" w:cs="Arial"/>
          <w:color w:val="000000"/>
          <w:sz w:val="22"/>
          <w:szCs w:val="22"/>
        </w:rPr>
        <w:t xml:space="preserve"> signaling</w:t>
      </w:r>
      <w:r w:rsidR="00411685" w:rsidRPr="003C391A">
        <w:rPr>
          <w:rFonts w:ascii="Arial" w:hAnsi="Arial" w:cs="Arial"/>
          <w:color w:val="000000"/>
          <w:sz w:val="22"/>
          <w:szCs w:val="22"/>
        </w:rPr>
        <w:fldChar w:fldCharType="begin">
          <w:fldData xml:space="preserve">PEVuZE5vdGU+PENpdGU+PEF1dGhvcj5BZ3Jhd2FsPC9BdXRob3I+PFllYXI+MjAxMTwvWWVhcj48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PEVuZE5vdGU+PENpdGU+PEF1dGhvcj5BZ3Jhd2FsPC9BdXRob3I+PFllYXI+MjAxMTwvWWVhcj48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00411685" w:rsidRPr="003C391A">
        <w:rPr>
          <w:rFonts w:ascii="Arial" w:hAnsi="Arial" w:cs="Arial"/>
          <w:color w:val="000000"/>
          <w:sz w:val="22"/>
          <w:szCs w:val="22"/>
        </w:rPr>
      </w:r>
      <w:r w:rsidR="00411685" w:rsidRPr="003C391A">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20-26</w:t>
      </w:r>
      <w:r w:rsidR="00411685" w:rsidRPr="003C391A">
        <w:rPr>
          <w:rFonts w:ascii="Arial" w:hAnsi="Arial" w:cs="Arial"/>
          <w:color w:val="000000"/>
          <w:sz w:val="22"/>
          <w:szCs w:val="22"/>
        </w:rPr>
        <w:fldChar w:fldCharType="end"/>
      </w:r>
      <w:r w:rsidR="00411685" w:rsidRPr="003C391A">
        <w:rPr>
          <w:rFonts w:ascii="Arial" w:hAnsi="Arial" w:cs="Arial"/>
          <w:color w:val="000000"/>
          <w:sz w:val="22"/>
          <w:szCs w:val="22"/>
        </w:rPr>
        <w:t xml:space="preserve">. </w:t>
      </w:r>
      <w:r w:rsidR="005834D4">
        <w:rPr>
          <w:rFonts w:ascii="Arial" w:hAnsi="Arial" w:cs="Arial"/>
          <w:color w:val="000000"/>
          <w:sz w:val="22"/>
          <w:szCs w:val="22"/>
        </w:rPr>
        <w:t>W</w:t>
      </w:r>
      <w:r w:rsidR="00411685">
        <w:rPr>
          <w:rFonts w:ascii="Arial" w:hAnsi="Arial" w:cs="Arial"/>
          <w:color w:val="000000"/>
          <w:sz w:val="22"/>
          <w:szCs w:val="22"/>
        </w:rPr>
        <w:t xml:space="preserve">e surmise that the lessons derived from </w:t>
      </w:r>
      <w:r w:rsidR="00775B8E">
        <w:rPr>
          <w:rFonts w:ascii="Arial" w:hAnsi="Arial" w:cs="Arial"/>
          <w:color w:val="000000"/>
          <w:sz w:val="22"/>
          <w:szCs w:val="22"/>
        </w:rPr>
        <w:t xml:space="preserve">this work </w:t>
      </w:r>
      <w:r w:rsidR="005834D4">
        <w:rPr>
          <w:rFonts w:ascii="Arial" w:hAnsi="Arial" w:cs="Arial"/>
          <w:color w:val="000000"/>
          <w:sz w:val="22"/>
          <w:szCs w:val="22"/>
        </w:rPr>
        <w:t xml:space="preserve">has wide </w:t>
      </w:r>
      <w:r w:rsidR="00775B8E">
        <w:rPr>
          <w:rFonts w:ascii="Arial" w:hAnsi="Arial" w:cs="Arial"/>
          <w:color w:val="000000"/>
          <w:sz w:val="22"/>
          <w:szCs w:val="22"/>
        </w:rPr>
        <w:t>applicab</w:t>
      </w:r>
      <w:r w:rsidR="005834D4">
        <w:rPr>
          <w:rFonts w:ascii="Arial" w:hAnsi="Arial" w:cs="Arial"/>
          <w:color w:val="000000"/>
          <w:sz w:val="22"/>
          <w:szCs w:val="22"/>
        </w:rPr>
        <w:t>ility</w:t>
      </w:r>
      <w:r w:rsidR="00775B8E">
        <w:rPr>
          <w:rFonts w:ascii="Arial" w:hAnsi="Arial" w:cs="Arial"/>
          <w:color w:val="000000"/>
          <w:sz w:val="22"/>
          <w:szCs w:val="22"/>
        </w:rPr>
        <w:t xml:space="preserve"> across </w:t>
      </w:r>
      <w:r w:rsidR="005834D4">
        <w:rPr>
          <w:rFonts w:ascii="Arial" w:hAnsi="Arial" w:cs="Arial"/>
          <w:color w:val="000000"/>
          <w:sz w:val="22"/>
          <w:szCs w:val="22"/>
        </w:rPr>
        <w:t xml:space="preserve">all </w:t>
      </w:r>
      <w:r w:rsidR="00775B8E">
        <w:rPr>
          <w:rFonts w:ascii="Arial" w:hAnsi="Arial" w:cs="Arial"/>
          <w:color w:val="000000"/>
          <w:sz w:val="22"/>
          <w:szCs w:val="22"/>
        </w:rPr>
        <w:t xml:space="preserve">types of SCC. </w:t>
      </w:r>
      <w:r w:rsidR="005834D4">
        <w:rPr>
          <w:rFonts w:ascii="Arial" w:hAnsi="Arial" w:cs="Arial"/>
          <w:color w:val="000000"/>
          <w:sz w:val="22"/>
          <w:szCs w:val="22"/>
        </w:rPr>
        <w:t>W</w:t>
      </w:r>
      <w:r w:rsidR="00EB558A">
        <w:rPr>
          <w:rFonts w:ascii="Arial" w:hAnsi="Arial" w:cs="Arial"/>
          <w:sz w:val="22"/>
          <w:szCs w:val="22"/>
        </w:rPr>
        <w:t xml:space="preserve">e propose to use a novel set of tools, analyses, and conceptual framework to </w:t>
      </w:r>
      <w:r w:rsidR="0054462F">
        <w:rPr>
          <w:rFonts w:ascii="Arial" w:hAnsi="Arial" w:cs="Arial"/>
          <w:sz w:val="22"/>
          <w:szCs w:val="22"/>
        </w:rPr>
        <w:t xml:space="preserve">examine the entire </w:t>
      </w:r>
      <w:r w:rsidR="005834D4">
        <w:rPr>
          <w:rFonts w:ascii="Arial" w:hAnsi="Arial" w:cs="Arial"/>
          <w:sz w:val="22"/>
          <w:szCs w:val="22"/>
        </w:rPr>
        <w:t xml:space="preserve">sequence </w:t>
      </w:r>
      <w:r w:rsidR="0054462F">
        <w:rPr>
          <w:rFonts w:ascii="Arial" w:hAnsi="Arial" w:cs="Arial"/>
          <w:sz w:val="22"/>
          <w:szCs w:val="22"/>
        </w:rPr>
        <w:t xml:space="preserve">of carcinogenesis. </w:t>
      </w:r>
    </w:p>
    <w:p w14:paraId="0ABBC1A2" w14:textId="77777777" w:rsidR="002F76FC" w:rsidRDefault="002F76FC" w:rsidP="002F76FC">
      <w:pPr>
        <w:jc w:val="both"/>
        <w:rPr>
          <w:rFonts w:ascii="Arial" w:hAnsi="Arial" w:cs="Arial"/>
          <w:sz w:val="22"/>
          <w:szCs w:val="22"/>
        </w:rPr>
      </w:pPr>
    </w:p>
    <w:p w14:paraId="52F16D74" w14:textId="68AB070E" w:rsidR="003F49AD" w:rsidRDefault="003C391A" w:rsidP="003C391A">
      <w:pPr>
        <w:jc w:val="both"/>
        <w:rPr>
          <w:rFonts w:ascii="Arial" w:hAnsi="Arial" w:cs="Arial"/>
          <w:color w:val="000000"/>
          <w:sz w:val="22"/>
          <w:szCs w:val="22"/>
        </w:rPr>
      </w:pPr>
      <w:r w:rsidRPr="003C391A">
        <w:rPr>
          <w:rFonts w:ascii="Arial" w:hAnsi="Arial" w:cs="Arial"/>
          <w:color w:val="000000"/>
          <w:sz w:val="22"/>
          <w:szCs w:val="22"/>
        </w:rPr>
        <w:t>The first phase (“</w:t>
      </w:r>
      <w:r w:rsidR="00CA7AE2">
        <w:rPr>
          <w:rFonts w:ascii="Arial" w:hAnsi="Arial" w:cs="Arial"/>
          <w:color w:val="000000"/>
          <w:sz w:val="22"/>
          <w:szCs w:val="22"/>
        </w:rPr>
        <w:t>disruption</w:t>
      </w:r>
      <w:r w:rsidRPr="003C391A">
        <w:rPr>
          <w:rFonts w:ascii="Arial" w:hAnsi="Arial" w:cs="Arial"/>
          <w:color w:val="000000"/>
          <w:sz w:val="22"/>
          <w:szCs w:val="22"/>
        </w:rPr>
        <w:t>”) requires that basal cells (or progenitor cells) experience unusually long runs of cell division and cell turnover as would occur following perturbations (e.g., UV radiation to the skin), wounding or chronic inflammation</w:t>
      </w:r>
      <w:r w:rsidRPr="003C391A">
        <w:rPr>
          <w:rFonts w:ascii="Arial" w:hAnsi="Arial" w:cs="Arial"/>
          <w:color w:val="000000"/>
          <w:sz w:val="22"/>
          <w:szCs w:val="22"/>
        </w:rPr>
        <w:fldChar w:fldCharType="begin">
          <w:fldData xml:space="preserve">PEVuZE5vdGU+PENpdGU+PEF1dGhvcj5LbGVpbjwvQXV0aG9yPjxZZWFyPjIwMTA8L1llYXI+PFJl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PEVuZE5vdGU+PENpdGU+PEF1dGhvcj5LbGVpbjwvQXV0aG9yPjxZZWFyPjIwMTA8L1llYXI+PFJl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Pr="003C391A">
        <w:rPr>
          <w:rFonts w:ascii="Arial" w:hAnsi="Arial" w:cs="Arial"/>
          <w:color w:val="000000"/>
          <w:sz w:val="22"/>
          <w:szCs w:val="22"/>
        </w:rPr>
      </w:r>
      <w:r w:rsidRPr="003C391A">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12,27-30</w:t>
      </w:r>
      <w:r w:rsidRPr="003C391A">
        <w:rPr>
          <w:rFonts w:ascii="Arial" w:hAnsi="Arial" w:cs="Arial"/>
          <w:color w:val="000000"/>
          <w:sz w:val="22"/>
          <w:szCs w:val="22"/>
        </w:rPr>
        <w:fldChar w:fldCharType="end"/>
      </w:r>
      <w:r w:rsidRPr="003C391A">
        <w:rPr>
          <w:rFonts w:ascii="Arial" w:hAnsi="Arial" w:cs="Arial"/>
          <w:color w:val="000000"/>
          <w:sz w:val="22"/>
          <w:szCs w:val="22"/>
        </w:rPr>
        <w:t xml:space="preserve">. This </w:t>
      </w:r>
      <w:r w:rsidR="007E0AA3">
        <w:rPr>
          <w:rFonts w:ascii="Arial" w:hAnsi="Arial" w:cs="Arial"/>
          <w:color w:val="000000"/>
          <w:sz w:val="22"/>
          <w:szCs w:val="22"/>
        </w:rPr>
        <w:t xml:space="preserve">ultimately </w:t>
      </w:r>
      <w:r w:rsidRPr="003C391A">
        <w:rPr>
          <w:rFonts w:ascii="Arial" w:hAnsi="Arial" w:cs="Arial"/>
          <w:color w:val="000000"/>
          <w:sz w:val="22"/>
          <w:szCs w:val="22"/>
        </w:rPr>
        <w:t xml:space="preserve">permits existing somatic mutations within that cell to accumulate additional epigenetic and/or genetic changes. Here, </w:t>
      </w:r>
      <w:r w:rsidR="007E0AA3">
        <w:rPr>
          <w:rFonts w:ascii="Arial" w:hAnsi="Arial" w:cs="Arial"/>
          <w:color w:val="000000"/>
          <w:sz w:val="22"/>
          <w:szCs w:val="22"/>
        </w:rPr>
        <w:t xml:space="preserve">interventions that mitigate UV-induced inflammatory effects, might </w:t>
      </w:r>
      <w:r w:rsidRPr="003C391A">
        <w:rPr>
          <w:rFonts w:ascii="Arial" w:hAnsi="Arial" w:cs="Arial"/>
          <w:color w:val="000000"/>
          <w:sz w:val="22"/>
          <w:szCs w:val="22"/>
        </w:rPr>
        <w:t>balanc</w:t>
      </w:r>
      <w:r w:rsidR="007E0AA3">
        <w:rPr>
          <w:rFonts w:ascii="Arial" w:hAnsi="Arial" w:cs="Arial"/>
          <w:color w:val="000000"/>
          <w:sz w:val="22"/>
          <w:szCs w:val="22"/>
        </w:rPr>
        <w:t>e</w:t>
      </w:r>
      <w:r w:rsidRPr="003C391A">
        <w:rPr>
          <w:rFonts w:ascii="Arial" w:hAnsi="Arial" w:cs="Arial"/>
          <w:color w:val="000000"/>
          <w:sz w:val="22"/>
          <w:szCs w:val="22"/>
        </w:rPr>
        <w:t xml:space="preserve"> cell divisions </w:t>
      </w:r>
      <w:r w:rsidR="002177B4">
        <w:rPr>
          <w:rFonts w:ascii="Arial" w:hAnsi="Arial" w:cs="Arial"/>
          <w:color w:val="000000"/>
          <w:sz w:val="22"/>
          <w:szCs w:val="22"/>
        </w:rPr>
        <w:t xml:space="preserve">more </w:t>
      </w:r>
      <w:r w:rsidRPr="003C391A">
        <w:rPr>
          <w:rFonts w:ascii="Arial" w:hAnsi="Arial" w:cs="Arial"/>
          <w:color w:val="000000"/>
          <w:sz w:val="22"/>
          <w:szCs w:val="22"/>
        </w:rPr>
        <w:t xml:space="preserve">equitably among </w:t>
      </w:r>
      <w:r w:rsidR="002177B4">
        <w:rPr>
          <w:rFonts w:ascii="Arial" w:hAnsi="Arial" w:cs="Arial"/>
          <w:color w:val="000000"/>
          <w:sz w:val="22"/>
          <w:szCs w:val="22"/>
        </w:rPr>
        <w:t>progenitor cell</w:t>
      </w:r>
      <w:r w:rsidRPr="003C391A">
        <w:rPr>
          <w:rFonts w:ascii="Arial" w:hAnsi="Arial" w:cs="Arial"/>
          <w:color w:val="000000"/>
          <w:sz w:val="22"/>
          <w:szCs w:val="22"/>
        </w:rPr>
        <w:t xml:space="preserve"> units.</w:t>
      </w:r>
      <w:r w:rsidR="007E0AA3">
        <w:rPr>
          <w:rFonts w:ascii="Arial" w:hAnsi="Arial" w:cs="Arial"/>
          <w:color w:val="000000"/>
          <w:sz w:val="22"/>
          <w:szCs w:val="22"/>
        </w:rPr>
        <w:t xml:space="preserve"> </w:t>
      </w:r>
      <w:r w:rsidR="00375C6A">
        <w:rPr>
          <w:rFonts w:ascii="Arial" w:hAnsi="Arial" w:cs="Arial"/>
          <w:color w:val="000000"/>
          <w:sz w:val="22"/>
          <w:szCs w:val="22"/>
        </w:rPr>
        <w:t xml:space="preserve">As an example, prostaglandin PGE2 is a well-established mediator of UV-induced </w:t>
      </w:r>
      <w:r w:rsidR="00360AFB">
        <w:rPr>
          <w:rFonts w:ascii="Arial" w:hAnsi="Arial" w:cs="Arial"/>
          <w:color w:val="000000"/>
          <w:sz w:val="22"/>
          <w:szCs w:val="22"/>
        </w:rPr>
        <w:t xml:space="preserve">inflammation and </w:t>
      </w:r>
      <w:r w:rsidR="000D7266">
        <w:rPr>
          <w:rFonts w:ascii="Arial" w:hAnsi="Arial" w:cs="Arial"/>
          <w:color w:val="000000"/>
          <w:sz w:val="22"/>
          <w:szCs w:val="22"/>
        </w:rPr>
        <w:t xml:space="preserve">the proliferative </w:t>
      </w:r>
      <w:r w:rsidR="000B68E5">
        <w:rPr>
          <w:rFonts w:ascii="Arial" w:hAnsi="Arial" w:cs="Arial"/>
          <w:color w:val="000000"/>
          <w:sz w:val="22"/>
          <w:szCs w:val="22"/>
        </w:rPr>
        <w:t xml:space="preserve">adaptive </w:t>
      </w:r>
      <w:r w:rsidR="000D7266">
        <w:rPr>
          <w:rFonts w:ascii="Arial" w:hAnsi="Arial" w:cs="Arial"/>
          <w:color w:val="000000"/>
          <w:sz w:val="22"/>
          <w:szCs w:val="22"/>
        </w:rPr>
        <w:t xml:space="preserve">response in epidermis which follows </w:t>
      </w:r>
      <w:r w:rsidR="000B68E5">
        <w:rPr>
          <w:rFonts w:ascii="Arial" w:hAnsi="Arial" w:cs="Arial"/>
          <w:color w:val="000000"/>
          <w:sz w:val="22"/>
          <w:szCs w:val="22"/>
        </w:rPr>
        <w:t>UV-mediated injury</w:t>
      </w:r>
      <w:r w:rsidR="00B62DDA">
        <w:rPr>
          <w:rFonts w:ascii="Arial" w:hAnsi="Arial" w:cs="Arial"/>
          <w:color w:val="000000"/>
          <w:sz w:val="22"/>
          <w:szCs w:val="22"/>
        </w:rPr>
        <w:fldChar w:fldCharType="begin">
          <w:fldData xml:space="preserve">PEVuZE5vdGU+PENpdGU+PEF1dGhvcj5Ccm91eGhvbjwvQXV0aG9yPjxZZWFyPjIwMDc8L1llYXI+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PEVuZE5vdGU+PENpdGU+PEF1dGhvcj5Ccm91eGhvbjwvQXV0aG9yPjxZZWFyPjIwMDc8L1llYXI+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00B62DDA">
        <w:rPr>
          <w:rFonts w:ascii="Arial" w:hAnsi="Arial" w:cs="Arial"/>
          <w:color w:val="000000"/>
          <w:sz w:val="22"/>
          <w:szCs w:val="22"/>
        </w:rPr>
      </w:r>
      <w:r w:rsidR="00B62DDA">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31-34</w:t>
      </w:r>
      <w:r w:rsidR="00B62DDA">
        <w:rPr>
          <w:rFonts w:ascii="Arial" w:hAnsi="Arial" w:cs="Arial"/>
          <w:color w:val="000000"/>
          <w:sz w:val="22"/>
          <w:szCs w:val="22"/>
        </w:rPr>
        <w:fldChar w:fldCharType="end"/>
      </w:r>
      <w:r w:rsidR="000B68E5">
        <w:rPr>
          <w:rFonts w:ascii="Arial" w:hAnsi="Arial" w:cs="Arial"/>
          <w:color w:val="000000"/>
          <w:sz w:val="22"/>
          <w:szCs w:val="22"/>
        </w:rPr>
        <w:t xml:space="preserve">. </w:t>
      </w:r>
      <w:r w:rsidR="00B62DDA">
        <w:rPr>
          <w:rFonts w:ascii="Arial" w:hAnsi="Arial" w:cs="Arial"/>
          <w:color w:val="000000"/>
          <w:sz w:val="22"/>
          <w:szCs w:val="22"/>
        </w:rPr>
        <w:t xml:space="preserve">Mice lacking PGE2 </w:t>
      </w:r>
      <w:r w:rsidR="00B62DDA" w:rsidRPr="00B62DDA">
        <w:rPr>
          <w:rFonts w:ascii="Arial" w:hAnsi="Arial" w:cs="Arial"/>
          <w:color w:val="000000"/>
          <w:sz w:val="22"/>
          <w:szCs w:val="22"/>
        </w:rPr>
        <w:t>receptors are relatively resistant to UV-driven cuSCC formation</w:t>
      </w:r>
      <w:r w:rsidR="00B62DDA" w:rsidRPr="00B62DDA">
        <w:rPr>
          <w:rFonts w:ascii="Arial" w:hAnsi="Arial" w:cs="Arial"/>
          <w:color w:val="000000"/>
          <w:sz w:val="22"/>
          <w:szCs w:val="22"/>
        </w:rPr>
        <w:fldChar w:fldCharType="begin">
          <w:fldData xml:space="preserve">PEVuZE5vdGU+PENpdGU+PEF1dGhvcj5Ccm91eGhvbjwvQXV0aG9yPjxZZWFyPjIwMDc8L1llYXI+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PEVuZE5vdGU+PENpdGU+PEF1dGhvcj5Ccm91eGhvbjwvQXV0aG9yPjxZZWFyPjIwMDc8L1llYXI+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00B62DDA" w:rsidRPr="00B62DDA">
        <w:rPr>
          <w:rFonts w:ascii="Arial" w:hAnsi="Arial" w:cs="Arial"/>
          <w:color w:val="000000"/>
          <w:sz w:val="22"/>
          <w:szCs w:val="22"/>
        </w:rPr>
      </w:r>
      <w:r w:rsidR="00B62DDA" w:rsidRPr="00B62DDA">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31</w:t>
      </w:r>
      <w:r w:rsidR="00B62DDA" w:rsidRPr="00B62DDA">
        <w:rPr>
          <w:rFonts w:ascii="Arial" w:hAnsi="Arial" w:cs="Arial"/>
          <w:color w:val="000000"/>
          <w:sz w:val="22"/>
          <w:szCs w:val="22"/>
        </w:rPr>
        <w:fldChar w:fldCharType="end"/>
      </w:r>
      <w:r w:rsidR="00B62DDA" w:rsidRPr="00B62DDA">
        <w:rPr>
          <w:rFonts w:ascii="Arial" w:hAnsi="Arial" w:cs="Arial"/>
          <w:color w:val="000000"/>
          <w:sz w:val="22"/>
          <w:szCs w:val="22"/>
        </w:rPr>
        <w:t xml:space="preserve">, which </w:t>
      </w:r>
      <w:r w:rsidR="00930A4D">
        <w:rPr>
          <w:rFonts w:ascii="Arial" w:hAnsi="Arial" w:cs="Arial"/>
          <w:color w:val="000000"/>
          <w:sz w:val="22"/>
          <w:szCs w:val="22"/>
        </w:rPr>
        <w:t>can be</w:t>
      </w:r>
      <w:r w:rsidR="00B62DDA" w:rsidRPr="00B62DDA">
        <w:rPr>
          <w:rFonts w:ascii="Arial" w:hAnsi="Arial" w:cs="Arial"/>
          <w:color w:val="000000"/>
          <w:sz w:val="22"/>
          <w:szCs w:val="22"/>
        </w:rPr>
        <w:t xml:space="preserve"> mimicked by topical diclofenac</w:t>
      </w:r>
      <w:r w:rsidR="00B62DDA">
        <w:rPr>
          <w:rFonts w:ascii="Arial" w:hAnsi="Arial" w:cs="Arial"/>
          <w:color w:val="000000"/>
          <w:sz w:val="22"/>
          <w:szCs w:val="22"/>
        </w:rPr>
        <w:t>, a COX2 inhibitor</w:t>
      </w:r>
      <w:r w:rsidR="00B62DDA" w:rsidRPr="00B62DDA">
        <w:rPr>
          <w:rFonts w:ascii="Arial" w:hAnsi="Arial" w:cs="Arial"/>
          <w:color w:val="000000"/>
          <w:sz w:val="22"/>
          <w:szCs w:val="22"/>
        </w:rPr>
        <w:fldChar w:fldCharType="begin"/>
      </w:r>
      <w:r w:rsidR="00E949CC">
        <w:rPr>
          <w:rFonts w:ascii="Arial" w:hAnsi="Arial" w:cs="Arial"/>
          <w:color w:val="000000"/>
          <w:sz w:val="22"/>
          <w:szCs w:val="22"/>
        </w:rPr>
        <w:instrText xml:space="preserve"> ADDIN EN.CITE &lt;EndNote&gt;&lt;Cite&gt;&lt;Author&gt;Merk&lt;/Author&gt;&lt;Year&gt;2007&lt;/Year&gt;&lt;RecNum&gt;22862&lt;/RecNum&gt;&lt;DisplayText&gt;&lt;style face="superscript"&gt;35&lt;/style&gt;&lt;/DisplayText&gt;&lt;record&gt;&lt;rec-number&gt;22862&lt;/rec-number&gt;&lt;foreign-keys&gt;&lt;key app="EN" db-id="vz0f5spzhe9fr5edwpxxzttdss95x0s59s0r" timestamp="1586965429"&gt;22862&lt;/key&gt;&lt;/foreign-keys&gt;&lt;ref-type name="Journal Article"&gt;17&lt;/ref-type&gt;&lt;contributors&gt;&lt;authors&gt;&lt;author&gt;Merk, H. F.&lt;/author&gt;&lt;/authors&gt;&lt;/contributors&gt;&lt;auth-address&gt;Department of Dermatology and Allergology, Medical Faculty, RWTH Aachen, Aachen, Germany. hans.merk@post.rwth-aachen.de&lt;/auth-address&gt;&lt;titles&gt;&lt;title&gt;Topical diclofenac in the treatment of actinic keratoses&lt;/title&gt;&lt;secondary-title&gt;Int J Dermatol&lt;/secondary-title&gt;&lt;/titles&gt;&lt;periodical&gt;&lt;full-title&gt;Int J Dermatol&lt;/full-title&gt;&lt;/periodical&gt;&lt;pages&gt;12-8&lt;/pages&gt;&lt;volume&gt;46&lt;/volume&gt;&lt;number&gt;1&lt;/number&gt;&lt;edition&gt;2007/01/12&lt;/edition&gt;&lt;keywords&gt;&lt;keyword&gt;Administration, Topical&lt;/keyword&gt;&lt;keyword&gt;Anti-Inflammatory Agents, Non-Steroidal/*therapeutic use&lt;/keyword&gt;&lt;keyword&gt;Carcinoma, Squamous Cell/etiology/prevention &amp;amp; control&lt;/keyword&gt;&lt;keyword&gt;Diclofenac/*therapeutic use&lt;/keyword&gt;&lt;keyword&gt;Humans&lt;/keyword&gt;&lt;keyword&gt;Keratosis/*drug therapy/etiology&lt;/keyword&gt;&lt;keyword&gt;Photosensitivity Disorders/*drug therapy/etiology&lt;/keyword&gt;&lt;keyword&gt;Precancerous Conditions/*drug therapy/etiology&lt;/keyword&gt;&lt;keyword&gt;Skin Neoplasms/etiology/prevention &amp;amp; control&lt;/keyword&gt;&lt;/keywords&gt;&lt;dates&gt;&lt;year&gt;2007&lt;/year&gt;&lt;pub-dates&gt;&lt;date&gt;Jan&lt;/date&gt;&lt;/pub-dates&gt;&lt;/dates&gt;&lt;isbn&gt;0011-9059 (Print)&amp;#xD;0011-9059 (Linking)&lt;/isbn&gt;&lt;accession-num&gt;17214714&lt;/accession-num&gt;&lt;urls&gt;&lt;related-urls&gt;&lt;url&gt;http://www.ncbi.nlm.nih.gov/entrez/query.fcgi?cmd=Retrieve&amp;amp;db=PubMed&amp;amp;dopt=Citation&amp;amp;list_uids=17214714&lt;/url&gt;&lt;/related-urls&gt;&lt;/urls&gt;&lt;electronic-resource-num&gt;IJD3060 [pii]&amp;#xD;10.1111/j.1365-4632.2007.03060.x&lt;/electronic-resource-num&gt;&lt;language&gt;eng&lt;/language&gt;&lt;/record&gt;&lt;/Cite&gt;&lt;/EndNote&gt;</w:instrText>
      </w:r>
      <w:r w:rsidR="00B62DDA" w:rsidRPr="00B62DDA">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35</w:t>
      </w:r>
      <w:r w:rsidR="00B62DDA" w:rsidRPr="00B62DDA">
        <w:rPr>
          <w:rFonts w:ascii="Arial" w:hAnsi="Arial" w:cs="Arial"/>
          <w:color w:val="000000"/>
          <w:sz w:val="22"/>
          <w:szCs w:val="22"/>
        </w:rPr>
        <w:fldChar w:fldCharType="end"/>
      </w:r>
      <w:r w:rsidR="00B62DDA">
        <w:rPr>
          <w:rFonts w:ascii="Arial" w:hAnsi="Arial" w:cs="Arial"/>
          <w:color w:val="000000"/>
          <w:sz w:val="22"/>
          <w:szCs w:val="22"/>
        </w:rPr>
        <w:t>.</w:t>
      </w:r>
      <w:r w:rsidR="003F49AD">
        <w:rPr>
          <w:rFonts w:ascii="Arial" w:hAnsi="Arial" w:cs="Arial"/>
          <w:color w:val="000000"/>
          <w:sz w:val="22"/>
          <w:szCs w:val="22"/>
        </w:rPr>
        <w:t xml:space="preserve"> </w:t>
      </w:r>
      <w:r w:rsidR="007E0AA3" w:rsidRPr="00B62DDA">
        <w:rPr>
          <w:rFonts w:ascii="Arial" w:hAnsi="Arial" w:cs="Arial"/>
          <w:color w:val="000000"/>
          <w:sz w:val="22"/>
          <w:szCs w:val="22"/>
        </w:rPr>
        <w:t>Alternatively, those stimuli which disrupt tissue structure directly such as wounding</w:t>
      </w:r>
      <w:r w:rsidR="00B62DDA">
        <w:rPr>
          <w:rFonts w:ascii="Arial" w:hAnsi="Arial" w:cs="Arial"/>
          <w:color w:val="000000"/>
          <w:sz w:val="22"/>
          <w:szCs w:val="22"/>
        </w:rPr>
        <w:t>,</w:t>
      </w:r>
      <w:r w:rsidR="007E0AA3" w:rsidRPr="00B62DDA">
        <w:rPr>
          <w:rFonts w:ascii="Arial" w:hAnsi="Arial" w:cs="Arial"/>
          <w:color w:val="000000"/>
          <w:sz w:val="22"/>
          <w:szCs w:val="22"/>
        </w:rPr>
        <w:t xml:space="preserve"> at this stage, would be expected to have maximal effect in promoting carcinogenesis.</w:t>
      </w:r>
      <w:r w:rsidR="007E0AA3">
        <w:rPr>
          <w:rFonts w:ascii="Arial" w:hAnsi="Arial" w:cs="Arial"/>
          <w:color w:val="000000"/>
          <w:sz w:val="22"/>
          <w:szCs w:val="22"/>
        </w:rPr>
        <w:t xml:space="preserve"> </w:t>
      </w:r>
      <w:r w:rsidR="0081735B">
        <w:rPr>
          <w:rFonts w:ascii="Arial" w:hAnsi="Arial" w:cs="Arial"/>
          <w:color w:val="000000"/>
          <w:sz w:val="22"/>
          <w:szCs w:val="22"/>
        </w:rPr>
        <w:t xml:space="preserve">In this phase the variability in the size and proliferation rates of different clades arises exogeneously from tissue control and the need for </w:t>
      </w:r>
      <w:r w:rsidR="003F49AD">
        <w:rPr>
          <w:rFonts w:ascii="Arial" w:hAnsi="Arial" w:cs="Arial"/>
          <w:color w:val="000000"/>
          <w:sz w:val="22"/>
          <w:szCs w:val="22"/>
        </w:rPr>
        <w:t xml:space="preserve">clonal cooperation </w:t>
      </w:r>
      <w:r w:rsidR="0081735B">
        <w:rPr>
          <w:rFonts w:ascii="Arial" w:hAnsi="Arial" w:cs="Arial"/>
          <w:color w:val="000000"/>
          <w:sz w:val="22"/>
          <w:szCs w:val="22"/>
        </w:rPr>
        <w:t xml:space="preserve">to maintain cell number and epidermal integrity. Some clades are filling the space left by damaged or lost cells, or gaps created by injured tissue.   </w:t>
      </w:r>
      <w:r w:rsidR="003F49AD">
        <w:rPr>
          <w:rFonts w:ascii="Arial" w:hAnsi="Arial" w:cs="Arial"/>
          <w:color w:val="000000"/>
          <w:sz w:val="22"/>
          <w:szCs w:val="22"/>
        </w:rPr>
        <w:t xml:space="preserve"> </w:t>
      </w:r>
    </w:p>
    <w:p w14:paraId="7CD0E91B" w14:textId="77777777" w:rsidR="0063110B" w:rsidRDefault="0063110B" w:rsidP="003C391A">
      <w:pPr>
        <w:pStyle w:val="NormalWeb"/>
        <w:spacing w:before="0" w:beforeAutospacing="0" w:after="0" w:afterAutospacing="0"/>
        <w:jc w:val="both"/>
        <w:rPr>
          <w:rFonts w:ascii="Arial" w:hAnsi="Arial" w:cs="Arial"/>
          <w:color w:val="000000"/>
          <w:sz w:val="22"/>
          <w:szCs w:val="22"/>
        </w:rPr>
      </w:pPr>
    </w:p>
    <w:p w14:paraId="540ADEB4" w14:textId="4EA4DB57" w:rsidR="003C391A" w:rsidRDefault="003C391A" w:rsidP="003C391A">
      <w:pPr>
        <w:pStyle w:val="NormalWeb"/>
        <w:spacing w:before="0" w:beforeAutospacing="0" w:after="0" w:afterAutospacing="0"/>
        <w:jc w:val="both"/>
        <w:rPr>
          <w:rFonts w:ascii="Arial" w:hAnsi="Arial" w:cs="Arial"/>
          <w:color w:val="000000"/>
          <w:sz w:val="22"/>
          <w:szCs w:val="22"/>
        </w:rPr>
      </w:pPr>
      <w:r w:rsidRPr="003C391A">
        <w:rPr>
          <w:rFonts w:ascii="Arial" w:hAnsi="Arial" w:cs="Arial"/>
          <w:color w:val="000000"/>
          <w:sz w:val="22"/>
          <w:szCs w:val="22"/>
        </w:rPr>
        <w:t>The second phase (“</w:t>
      </w:r>
      <w:r w:rsidR="0081735B">
        <w:rPr>
          <w:rFonts w:ascii="Arial" w:hAnsi="Arial" w:cs="Arial"/>
          <w:color w:val="000000"/>
          <w:sz w:val="22"/>
          <w:szCs w:val="22"/>
        </w:rPr>
        <w:t>clonal selection</w:t>
      </w:r>
      <w:r w:rsidRPr="003C391A">
        <w:rPr>
          <w:rFonts w:ascii="Arial" w:hAnsi="Arial" w:cs="Arial"/>
          <w:color w:val="000000"/>
          <w:sz w:val="22"/>
          <w:szCs w:val="22"/>
        </w:rPr>
        <w:t xml:space="preserve">”) involves the larger clones retaining </w:t>
      </w:r>
      <w:ins w:id="85" w:author="boe" w:date="2020-06-01T10:39:00Z">
        <w:r w:rsidR="0027021B">
          <w:rPr>
            <w:rFonts w:ascii="Arial" w:hAnsi="Arial" w:cs="Arial"/>
            <w:color w:val="000000"/>
            <w:sz w:val="22"/>
            <w:szCs w:val="22"/>
          </w:rPr>
          <w:t xml:space="preserve">and even expanding </w:t>
        </w:r>
      </w:ins>
      <w:r w:rsidRPr="003C391A">
        <w:rPr>
          <w:rFonts w:ascii="Arial" w:hAnsi="Arial" w:cs="Arial"/>
          <w:color w:val="000000"/>
          <w:sz w:val="22"/>
          <w:szCs w:val="22"/>
        </w:rPr>
        <w:t xml:space="preserve">their space </w:t>
      </w:r>
      <w:del w:id="86" w:author="boe" w:date="2020-06-01T10:39:00Z">
        <w:r w:rsidRPr="003C391A" w:rsidDel="0027021B">
          <w:rPr>
            <w:rFonts w:ascii="Arial" w:hAnsi="Arial" w:cs="Arial"/>
            <w:color w:val="000000"/>
            <w:sz w:val="22"/>
            <w:szCs w:val="22"/>
          </w:rPr>
          <w:delText xml:space="preserve">or even expanding </w:delText>
        </w:r>
      </w:del>
      <w:r w:rsidRPr="003C391A">
        <w:rPr>
          <w:rFonts w:ascii="Arial" w:hAnsi="Arial" w:cs="Arial"/>
          <w:color w:val="000000"/>
          <w:sz w:val="22"/>
          <w:szCs w:val="22"/>
        </w:rPr>
        <w:t xml:space="preserve">at the expense of other </w:t>
      </w:r>
      <w:del w:id="87" w:author="boe" w:date="2020-06-01T10:39:00Z">
        <w:r w:rsidRPr="003C391A" w:rsidDel="0027021B">
          <w:rPr>
            <w:rFonts w:ascii="Arial" w:hAnsi="Arial" w:cs="Arial"/>
            <w:color w:val="000000"/>
            <w:sz w:val="22"/>
            <w:szCs w:val="22"/>
          </w:rPr>
          <w:delText xml:space="preserve">smaller </w:delText>
        </w:r>
      </w:del>
      <w:r w:rsidRPr="003C391A">
        <w:rPr>
          <w:rFonts w:ascii="Arial" w:hAnsi="Arial" w:cs="Arial"/>
          <w:color w:val="000000"/>
          <w:sz w:val="22"/>
          <w:szCs w:val="22"/>
        </w:rPr>
        <w:t>clones.  Continued cell turnover by virtue of filling a larger space permits the accumulation of further somatic mutations that favor clonal expansion, selection and evolution</w:t>
      </w:r>
      <w:r w:rsidRPr="003C391A">
        <w:rPr>
          <w:rFonts w:ascii="Arial" w:hAnsi="Arial" w:cs="Arial"/>
          <w:color w:val="000000"/>
          <w:sz w:val="22"/>
          <w:szCs w:val="22"/>
        </w:rPr>
        <w:fldChar w:fldCharType="begin">
          <w:fldData xml:space="preserve">PEVuZE5vdGU+PENpdGU+PEF1dGhvcj5Ub21hc2V0dGk8L0F1dGhvcj48WWVhcj4yMDEzPC9ZZWFy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PEVuZE5vdGU+PENpdGU+PEF1dGhvcj5Ub21hc2V0dGk8L0F1dGhvcj48WWVhcj4yMDEzPC9ZZWFy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Pr="003C391A">
        <w:rPr>
          <w:rFonts w:ascii="Arial" w:hAnsi="Arial" w:cs="Arial"/>
          <w:color w:val="000000"/>
          <w:sz w:val="22"/>
          <w:szCs w:val="22"/>
        </w:rPr>
      </w:r>
      <w:r w:rsidRPr="003C391A">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7,8,36</w:t>
      </w:r>
      <w:r w:rsidRPr="003C391A">
        <w:rPr>
          <w:rFonts w:ascii="Arial" w:hAnsi="Arial" w:cs="Arial"/>
          <w:color w:val="000000"/>
          <w:sz w:val="22"/>
          <w:szCs w:val="22"/>
        </w:rPr>
        <w:fldChar w:fldCharType="end"/>
      </w:r>
      <w:r w:rsidRPr="003C391A">
        <w:rPr>
          <w:rFonts w:ascii="Arial" w:hAnsi="Arial" w:cs="Arial"/>
          <w:color w:val="000000"/>
          <w:sz w:val="22"/>
          <w:szCs w:val="22"/>
        </w:rPr>
        <w:t xml:space="preserve">. </w:t>
      </w:r>
      <w:r w:rsidR="00FF48AD">
        <w:rPr>
          <w:rFonts w:ascii="Arial" w:hAnsi="Arial" w:cs="Arial"/>
          <w:color w:val="000000"/>
          <w:sz w:val="22"/>
          <w:szCs w:val="22"/>
        </w:rPr>
        <w:t>In this phase,</w:t>
      </w:r>
      <w:r w:rsidR="003F49AD">
        <w:rPr>
          <w:rFonts w:ascii="Arial" w:hAnsi="Arial" w:cs="Arial"/>
          <w:color w:val="000000"/>
          <w:sz w:val="22"/>
          <w:szCs w:val="22"/>
        </w:rPr>
        <w:t xml:space="preserve"> we expect to see the first evidence of </w:t>
      </w:r>
      <w:r w:rsidR="0081735B">
        <w:rPr>
          <w:rFonts w:ascii="Arial" w:hAnsi="Arial" w:cs="Arial"/>
          <w:color w:val="000000"/>
          <w:sz w:val="22"/>
          <w:szCs w:val="22"/>
        </w:rPr>
        <w:t xml:space="preserve">oncogenic genes or gene expression </w:t>
      </w:r>
      <w:ins w:id="88" w:author="boe" w:date="2020-06-01T10:40:00Z">
        <w:r w:rsidR="0027021B">
          <w:rPr>
            <w:rFonts w:ascii="Arial" w:hAnsi="Arial" w:cs="Arial"/>
            <w:color w:val="000000"/>
            <w:sz w:val="22"/>
            <w:szCs w:val="22"/>
          </w:rPr>
          <w:t xml:space="preserve">permitting </w:t>
        </w:r>
      </w:ins>
      <w:del w:id="89" w:author="boe" w:date="2020-06-01T10:40:00Z">
        <w:r w:rsidR="0081735B" w:rsidDel="0027021B">
          <w:rPr>
            <w:rFonts w:ascii="Arial" w:hAnsi="Arial" w:cs="Arial"/>
            <w:color w:val="000000"/>
            <w:sz w:val="22"/>
            <w:szCs w:val="22"/>
          </w:rPr>
          <w:delText xml:space="preserve">that allow for </w:delText>
        </w:r>
      </w:del>
      <w:r w:rsidR="0081735B">
        <w:rPr>
          <w:rFonts w:ascii="Arial" w:hAnsi="Arial" w:cs="Arial"/>
          <w:color w:val="000000"/>
          <w:sz w:val="22"/>
          <w:szCs w:val="22"/>
        </w:rPr>
        <w:t>clonal selection</w:t>
      </w:r>
      <w:r w:rsidR="00F12160">
        <w:rPr>
          <w:rFonts w:ascii="Arial" w:hAnsi="Arial" w:cs="Arial"/>
          <w:color w:val="000000"/>
          <w:sz w:val="22"/>
          <w:szCs w:val="22"/>
        </w:rPr>
        <w:t xml:space="preserve">. The endogenous properties of the clone become </w:t>
      </w:r>
      <w:ins w:id="90" w:author="boe" w:date="2020-06-01T10:40:00Z">
        <w:r w:rsidR="0027021B">
          <w:rPr>
            <w:rFonts w:ascii="Arial" w:hAnsi="Arial" w:cs="Arial"/>
            <w:color w:val="000000"/>
            <w:sz w:val="22"/>
            <w:szCs w:val="22"/>
          </w:rPr>
          <w:t>salient</w:t>
        </w:r>
      </w:ins>
      <w:del w:id="91" w:author="boe" w:date="2020-06-01T10:40:00Z">
        <w:r w:rsidR="00F12160" w:rsidDel="0027021B">
          <w:rPr>
            <w:rFonts w:ascii="Arial" w:hAnsi="Arial" w:cs="Arial"/>
            <w:color w:val="000000"/>
            <w:sz w:val="22"/>
            <w:szCs w:val="22"/>
          </w:rPr>
          <w:delText>more important</w:delText>
        </w:r>
      </w:del>
      <w:r w:rsidR="00F12160">
        <w:rPr>
          <w:rFonts w:ascii="Arial" w:hAnsi="Arial" w:cs="Arial"/>
          <w:color w:val="000000"/>
          <w:sz w:val="22"/>
          <w:szCs w:val="22"/>
        </w:rPr>
        <w:t xml:space="preserve">. Cooperation turns to </w:t>
      </w:r>
      <w:r w:rsidR="0081735B">
        <w:rPr>
          <w:rFonts w:ascii="Arial" w:hAnsi="Arial" w:cs="Arial"/>
          <w:color w:val="000000"/>
          <w:sz w:val="22"/>
          <w:szCs w:val="22"/>
        </w:rPr>
        <w:t xml:space="preserve">competition </w:t>
      </w:r>
      <w:r w:rsidR="00F12160">
        <w:rPr>
          <w:rFonts w:ascii="Arial" w:hAnsi="Arial" w:cs="Arial"/>
          <w:color w:val="000000"/>
          <w:sz w:val="22"/>
          <w:szCs w:val="22"/>
        </w:rPr>
        <w:t>with</w:t>
      </w:r>
      <w:r w:rsidR="0081735B">
        <w:rPr>
          <w:rFonts w:ascii="Arial" w:hAnsi="Arial" w:cs="Arial"/>
          <w:color w:val="000000"/>
          <w:sz w:val="22"/>
          <w:szCs w:val="22"/>
        </w:rPr>
        <w:t xml:space="preserve"> adjacent clades.  </w:t>
      </w:r>
      <w:r w:rsidR="00F12160">
        <w:rPr>
          <w:rFonts w:ascii="Arial" w:hAnsi="Arial" w:cs="Arial"/>
          <w:color w:val="000000"/>
          <w:sz w:val="22"/>
          <w:szCs w:val="22"/>
        </w:rPr>
        <w:t xml:space="preserve">During this phase, we predict that the </w:t>
      </w:r>
      <w:r w:rsidR="0063110B">
        <w:rPr>
          <w:rFonts w:ascii="Arial" w:hAnsi="Arial" w:cs="Arial"/>
          <w:color w:val="000000"/>
          <w:sz w:val="22"/>
          <w:szCs w:val="22"/>
        </w:rPr>
        <w:t>introduction of specific oncogenic genetic elements</w:t>
      </w:r>
      <w:r w:rsidR="00F12160">
        <w:rPr>
          <w:rFonts w:ascii="Arial" w:hAnsi="Arial" w:cs="Arial"/>
          <w:color w:val="000000"/>
          <w:sz w:val="22"/>
          <w:szCs w:val="22"/>
        </w:rPr>
        <w:t xml:space="preserve"> or the </w:t>
      </w:r>
      <w:r w:rsidR="0063110B">
        <w:rPr>
          <w:rFonts w:ascii="Arial" w:hAnsi="Arial" w:cs="Arial"/>
          <w:color w:val="000000"/>
          <w:sz w:val="22"/>
          <w:szCs w:val="22"/>
        </w:rPr>
        <w:t xml:space="preserve">introduction of </w:t>
      </w:r>
      <w:del w:id="92" w:author="boe" w:date="2020-06-01T10:41:00Z">
        <w:r w:rsidR="0063110B" w:rsidDel="0027021B">
          <w:rPr>
            <w:rFonts w:ascii="Arial" w:hAnsi="Arial" w:cs="Arial"/>
            <w:color w:val="000000"/>
            <w:sz w:val="22"/>
            <w:szCs w:val="22"/>
          </w:rPr>
          <w:delText xml:space="preserve">a </w:delText>
        </w:r>
      </w:del>
      <w:r w:rsidR="0063110B">
        <w:rPr>
          <w:rFonts w:ascii="Arial" w:hAnsi="Arial" w:cs="Arial"/>
          <w:color w:val="000000"/>
          <w:sz w:val="22"/>
          <w:szCs w:val="22"/>
        </w:rPr>
        <w:t>targeted agent</w:t>
      </w:r>
      <w:ins w:id="93" w:author="boe" w:date="2020-06-01T10:41:00Z">
        <w:r w:rsidR="0027021B">
          <w:rPr>
            <w:rFonts w:ascii="Arial" w:hAnsi="Arial" w:cs="Arial"/>
            <w:color w:val="000000"/>
            <w:sz w:val="22"/>
            <w:szCs w:val="22"/>
          </w:rPr>
          <w:t>s</w:t>
        </w:r>
      </w:ins>
      <w:r w:rsidR="0063110B">
        <w:rPr>
          <w:rFonts w:ascii="Arial" w:hAnsi="Arial" w:cs="Arial"/>
          <w:color w:val="000000"/>
          <w:sz w:val="22"/>
          <w:szCs w:val="22"/>
        </w:rPr>
        <w:t xml:space="preserve"> </w:t>
      </w:r>
      <w:r w:rsidR="00F12160">
        <w:rPr>
          <w:rFonts w:ascii="Arial" w:hAnsi="Arial" w:cs="Arial"/>
          <w:color w:val="000000"/>
          <w:sz w:val="22"/>
          <w:szCs w:val="22"/>
        </w:rPr>
        <w:t xml:space="preserve">that </w:t>
      </w:r>
      <w:r w:rsidR="0063110B">
        <w:rPr>
          <w:rFonts w:ascii="Arial" w:hAnsi="Arial" w:cs="Arial"/>
          <w:color w:val="000000"/>
          <w:sz w:val="22"/>
          <w:szCs w:val="22"/>
        </w:rPr>
        <w:t>shut</w:t>
      </w:r>
      <w:del w:id="94" w:author="boe" w:date="2020-06-01T10:41:00Z">
        <w:r w:rsidR="00F12160" w:rsidDel="0027021B">
          <w:rPr>
            <w:rFonts w:ascii="Arial" w:hAnsi="Arial" w:cs="Arial"/>
            <w:color w:val="000000"/>
            <w:sz w:val="22"/>
            <w:szCs w:val="22"/>
          </w:rPr>
          <w:delText>s</w:delText>
        </w:r>
      </w:del>
      <w:r w:rsidR="0063110B">
        <w:rPr>
          <w:rFonts w:ascii="Arial" w:hAnsi="Arial" w:cs="Arial"/>
          <w:color w:val="000000"/>
          <w:sz w:val="22"/>
          <w:szCs w:val="22"/>
        </w:rPr>
        <w:t xml:space="preserve"> </w:t>
      </w:r>
      <w:r w:rsidR="00F12160">
        <w:rPr>
          <w:rFonts w:ascii="Arial" w:hAnsi="Arial" w:cs="Arial"/>
          <w:color w:val="000000"/>
          <w:sz w:val="22"/>
          <w:szCs w:val="22"/>
        </w:rPr>
        <w:t xml:space="preserve">down proliferation </w:t>
      </w:r>
      <w:r w:rsidR="0063110B">
        <w:rPr>
          <w:rFonts w:ascii="Arial" w:hAnsi="Arial" w:cs="Arial"/>
          <w:color w:val="000000"/>
          <w:sz w:val="22"/>
          <w:szCs w:val="22"/>
        </w:rPr>
        <w:t>pathway</w:t>
      </w:r>
      <w:r w:rsidR="00F12160">
        <w:rPr>
          <w:rFonts w:ascii="Arial" w:hAnsi="Arial" w:cs="Arial"/>
          <w:color w:val="000000"/>
          <w:sz w:val="22"/>
          <w:szCs w:val="22"/>
        </w:rPr>
        <w:t>s</w:t>
      </w:r>
      <w:r w:rsidR="0063110B">
        <w:rPr>
          <w:rFonts w:ascii="Arial" w:hAnsi="Arial" w:cs="Arial"/>
          <w:color w:val="000000"/>
          <w:sz w:val="22"/>
          <w:szCs w:val="22"/>
        </w:rPr>
        <w:t xml:space="preserve"> </w:t>
      </w:r>
      <w:r w:rsidR="00F12160">
        <w:rPr>
          <w:rFonts w:ascii="Arial" w:hAnsi="Arial" w:cs="Arial"/>
          <w:color w:val="000000"/>
          <w:sz w:val="22"/>
          <w:szCs w:val="22"/>
        </w:rPr>
        <w:t xml:space="preserve">will </w:t>
      </w:r>
      <w:r w:rsidR="0063110B">
        <w:rPr>
          <w:rFonts w:ascii="Arial" w:hAnsi="Arial" w:cs="Arial"/>
          <w:color w:val="000000"/>
          <w:sz w:val="22"/>
          <w:szCs w:val="22"/>
        </w:rPr>
        <w:t xml:space="preserve">have </w:t>
      </w:r>
      <w:ins w:id="95" w:author="boe" w:date="2020-06-01T10:41:00Z">
        <w:r w:rsidR="0027021B">
          <w:rPr>
            <w:rFonts w:ascii="Arial" w:hAnsi="Arial" w:cs="Arial"/>
            <w:color w:val="000000"/>
            <w:sz w:val="22"/>
            <w:szCs w:val="22"/>
          </w:rPr>
          <w:t xml:space="preserve">strong </w:t>
        </w:r>
      </w:ins>
      <w:del w:id="96" w:author="boe" w:date="2020-06-01T10:41:00Z">
        <w:r w:rsidR="0063110B" w:rsidDel="0027021B">
          <w:rPr>
            <w:rFonts w:ascii="Arial" w:hAnsi="Arial" w:cs="Arial"/>
            <w:color w:val="000000"/>
            <w:sz w:val="22"/>
            <w:szCs w:val="22"/>
          </w:rPr>
          <w:delText xml:space="preserve">the maximal </w:delText>
        </w:r>
      </w:del>
      <w:r w:rsidR="00D157E5">
        <w:rPr>
          <w:rFonts w:ascii="Arial" w:hAnsi="Arial" w:cs="Arial"/>
          <w:color w:val="000000"/>
          <w:sz w:val="22"/>
          <w:szCs w:val="22"/>
        </w:rPr>
        <w:t>effect</w:t>
      </w:r>
      <w:ins w:id="97" w:author="boe" w:date="2020-06-01T10:41:00Z">
        <w:r w:rsidR="0027021B">
          <w:rPr>
            <w:rFonts w:ascii="Arial" w:hAnsi="Arial" w:cs="Arial"/>
            <w:color w:val="000000"/>
            <w:sz w:val="22"/>
            <w:szCs w:val="22"/>
          </w:rPr>
          <w:t>s</w:t>
        </w:r>
      </w:ins>
      <w:r w:rsidR="00D157E5">
        <w:rPr>
          <w:rFonts w:ascii="Arial" w:hAnsi="Arial" w:cs="Arial"/>
          <w:color w:val="000000"/>
          <w:sz w:val="22"/>
          <w:szCs w:val="22"/>
        </w:rPr>
        <w:t xml:space="preserve"> in promoting or restraining carcinogenesis</w:t>
      </w:r>
      <w:r w:rsidR="00F12160">
        <w:rPr>
          <w:rFonts w:ascii="Arial" w:hAnsi="Arial" w:cs="Arial"/>
          <w:color w:val="000000"/>
          <w:sz w:val="22"/>
          <w:szCs w:val="22"/>
        </w:rPr>
        <w:t>, respectively</w:t>
      </w:r>
      <w:r w:rsidR="00D157E5">
        <w:rPr>
          <w:rFonts w:ascii="Arial" w:hAnsi="Arial" w:cs="Arial"/>
          <w:color w:val="000000"/>
          <w:sz w:val="22"/>
          <w:szCs w:val="22"/>
        </w:rPr>
        <w:t>.</w:t>
      </w:r>
      <w:r w:rsidR="00F12160">
        <w:rPr>
          <w:rFonts w:ascii="Arial" w:hAnsi="Arial" w:cs="Arial"/>
          <w:color w:val="000000"/>
          <w:sz w:val="22"/>
          <w:szCs w:val="22"/>
        </w:rPr>
        <w:t xml:space="preserve"> </w:t>
      </w:r>
    </w:p>
    <w:p w14:paraId="183B6FFC" w14:textId="090B7F5C" w:rsidR="00D157E5" w:rsidRDefault="00D157E5" w:rsidP="003C391A">
      <w:pPr>
        <w:pStyle w:val="NormalWeb"/>
        <w:spacing w:before="0" w:beforeAutospacing="0" w:after="0" w:afterAutospacing="0"/>
        <w:jc w:val="both"/>
        <w:rPr>
          <w:rFonts w:ascii="Arial" w:hAnsi="Arial" w:cs="Arial"/>
          <w:color w:val="000000"/>
          <w:sz w:val="22"/>
          <w:szCs w:val="22"/>
        </w:rPr>
      </w:pPr>
    </w:p>
    <w:p w14:paraId="400E7EA0" w14:textId="2FC100D9" w:rsidR="003C391A" w:rsidRDefault="003C391A" w:rsidP="003C391A">
      <w:pPr>
        <w:pStyle w:val="NormalWeb"/>
        <w:spacing w:before="0" w:beforeAutospacing="0" w:after="0" w:afterAutospacing="0"/>
        <w:jc w:val="both"/>
        <w:rPr>
          <w:rFonts w:ascii="Arial" w:hAnsi="Arial" w:cs="Arial"/>
          <w:color w:val="000000"/>
          <w:sz w:val="22"/>
          <w:szCs w:val="22"/>
        </w:rPr>
      </w:pPr>
      <w:r w:rsidRPr="003C391A">
        <w:rPr>
          <w:rFonts w:ascii="Arial" w:hAnsi="Arial" w:cs="Arial"/>
          <w:color w:val="000000"/>
          <w:sz w:val="22"/>
          <w:szCs w:val="22"/>
        </w:rPr>
        <w:t>The third phase (“lesion”) involves a clade that has advanced to be cancerous. It is now subjected to natural selection, and we expect evolutionary triage</w:t>
      </w:r>
      <w:r w:rsidRPr="003C391A">
        <w:rPr>
          <w:rFonts w:ascii="Arial" w:hAnsi="Arial" w:cs="Arial"/>
          <w:color w:val="000000"/>
          <w:sz w:val="22"/>
          <w:szCs w:val="22"/>
        </w:rPr>
        <w:fldChar w:fldCharType="begin"/>
      </w:r>
      <w:r w:rsidR="00E949CC">
        <w:rPr>
          <w:rFonts w:ascii="Arial" w:hAnsi="Arial" w:cs="Arial"/>
          <w:color w:val="000000"/>
          <w:sz w:val="22"/>
          <w:szCs w:val="22"/>
        </w:rPr>
        <w:instrText xml:space="preserve"> ADDIN EN.CITE &lt;EndNote&gt;&lt;Cite&gt;&lt;Author&gt;Gatenby&lt;/Author&gt;&lt;Year&gt;2014&lt;/Year&gt;&lt;RecNum&gt;43258&lt;/RecNum&gt;&lt;DisplayText&gt;&lt;style face="superscript"&gt;37&lt;/style&gt;&lt;/DisplayText&gt;&lt;record&gt;&lt;rec-number&gt;43258&lt;/rec-number&gt;&lt;foreign-keys&gt;&lt;key app="EN" db-id="vz0f5spzhe9fr5edwpxxzttdss95x0s59s0r" timestamp="1584065882"&gt;43258&lt;/key&gt;&lt;/foreign-keys&gt;&lt;ref-type name="Journal Article"&gt;17&lt;/ref-type&gt;&lt;contributors&gt;&lt;authors&gt;&lt;author&gt;Gatenby, R. A.&lt;/author&gt;&lt;author&gt;Cunningham, J. J.&lt;/author&gt;&lt;author&gt;Brown, J. S.&lt;/author&gt;&lt;/authors&gt;&lt;/contributors&gt;&lt;auth-address&gt;Cancer Biology and Evolution Program, Moffitt Cancer Center, Tampa, Florida 33612, USA.&amp;#xD;Department of Biological Sciences, University of Illinois at Chicago, Chicago, Illinois 60607, USA.&lt;/auth-address&gt;&lt;titles&gt;&lt;title&gt;Evolutionary triage governs fitness in driver and passenger mutations and suggests targeting never mutations&lt;/title&gt;&lt;secondary-title&gt;Nat Commun&lt;/secondary-title&gt;&lt;/titles&gt;&lt;periodical&gt;&lt;full-title&gt;Nat Commun&lt;/full-title&gt;&lt;/periodical&gt;&lt;pages&gt;5499&lt;/pages&gt;&lt;volume&gt;5&lt;/volume&gt;&lt;edition&gt;2014/11/20&lt;/edition&gt;&lt;keywords&gt;&lt;keyword&gt;*Computer Simulation&lt;/keyword&gt;&lt;keyword&gt;*Epigenesis, Genetic&lt;/keyword&gt;&lt;keyword&gt;*Evolution, Molecular&lt;/keyword&gt;&lt;keyword&gt;Genetic Fitness/*genetics&lt;/keyword&gt;&lt;keyword&gt;Humans&lt;/keyword&gt;&lt;keyword&gt;Models, Genetic&lt;/keyword&gt;&lt;keyword&gt;Mutation&lt;/keyword&gt;&lt;keyword&gt;Neoplasms/*genetics&lt;/keyword&gt;&lt;/keywords&gt;&lt;dates&gt;&lt;year&gt;2014&lt;/year&gt;&lt;pub-dates&gt;&lt;date&gt;Nov 19&lt;/date&gt;&lt;/pub-dates&gt;&lt;/dates&gt;&lt;isbn&gt;2041-1723 (Electronic)&amp;#xD;2041-1723 (Linking)&lt;/isbn&gt;&lt;accession-num&gt;25407411&lt;/accession-num&gt;&lt;urls&gt;&lt;related-urls&gt;&lt;url&gt;https://www.ncbi.nlm.nih.gov/pubmed/25407411&lt;/url&gt;&lt;/related-urls&gt;&lt;/urls&gt;&lt;custom2&gt;PMC4260773&lt;/custom2&gt;&lt;electronic-resource-num&gt;10.1038/ncomms6499&lt;/electronic-resource-num&gt;&lt;/record&gt;&lt;/Cite&gt;&lt;/EndNote&gt;</w:instrText>
      </w:r>
      <w:r w:rsidRPr="003C391A">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37</w:t>
      </w:r>
      <w:r w:rsidRPr="003C391A">
        <w:rPr>
          <w:rFonts w:ascii="Arial" w:hAnsi="Arial" w:cs="Arial"/>
          <w:color w:val="000000"/>
          <w:sz w:val="22"/>
          <w:szCs w:val="22"/>
        </w:rPr>
        <w:fldChar w:fldCharType="end"/>
      </w:r>
      <w:r w:rsidRPr="003C391A">
        <w:rPr>
          <w:rFonts w:ascii="Arial" w:hAnsi="Arial" w:cs="Arial"/>
          <w:color w:val="000000"/>
          <w:sz w:val="22"/>
          <w:szCs w:val="22"/>
        </w:rPr>
        <w:t xml:space="preserve">. Adaptive traits favoring survival and proliferation should replace less successful ones. </w:t>
      </w:r>
      <w:r w:rsidR="009F191F">
        <w:rPr>
          <w:rFonts w:ascii="Arial" w:hAnsi="Arial" w:cs="Arial"/>
          <w:color w:val="000000"/>
          <w:sz w:val="22"/>
          <w:szCs w:val="22"/>
        </w:rPr>
        <w:t xml:space="preserve">An ecological and evolutionary </w:t>
      </w:r>
      <w:r w:rsidRPr="003C391A">
        <w:rPr>
          <w:rFonts w:ascii="Arial" w:hAnsi="Arial" w:cs="Arial"/>
          <w:color w:val="000000"/>
          <w:sz w:val="22"/>
          <w:szCs w:val="22"/>
        </w:rPr>
        <w:t xml:space="preserve">bottleneck ensues </w:t>
      </w:r>
      <w:r w:rsidR="009F191F">
        <w:rPr>
          <w:rFonts w:ascii="Arial" w:hAnsi="Arial" w:cs="Arial"/>
          <w:color w:val="000000"/>
          <w:sz w:val="22"/>
          <w:szCs w:val="22"/>
        </w:rPr>
        <w:t>as the cancerous cells forming the lesion evolve from and branch off of the large clade that had emerged during the previous phase.  W</w:t>
      </w:r>
      <w:r w:rsidRPr="003C391A">
        <w:rPr>
          <w:rFonts w:ascii="Arial" w:hAnsi="Arial" w:cs="Arial"/>
          <w:color w:val="000000"/>
          <w:sz w:val="22"/>
          <w:szCs w:val="22"/>
        </w:rPr>
        <w:t>hat emerges is a lesion and progressive disease</w:t>
      </w:r>
      <w:r w:rsidR="00A668EE">
        <w:rPr>
          <w:rFonts w:ascii="Arial" w:hAnsi="Arial" w:cs="Arial"/>
          <w:color w:val="000000"/>
          <w:sz w:val="22"/>
          <w:szCs w:val="22"/>
        </w:rPr>
        <w:t>. In this 3</w:t>
      </w:r>
      <w:r w:rsidR="00A668EE" w:rsidRPr="00FC5B9B">
        <w:rPr>
          <w:rFonts w:ascii="Arial" w:hAnsi="Arial" w:cs="Arial"/>
          <w:color w:val="000000"/>
          <w:sz w:val="22"/>
          <w:szCs w:val="22"/>
          <w:vertAlign w:val="superscript"/>
        </w:rPr>
        <w:t>rd</w:t>
      </w:r>
      <w:r w:rsidR="00A668EE">
        <w:rPr>
          <w:rFonts w:ascii="Arial" w:hAnsi="Arial" w:cs="Arial"/>
          <w:color w:val="000000"/>
          <w:sz w:val="22"/>
          <w:szCs w:val="22"/>
        </w:rPr>
        <w:t xml:space="preserve"> phase, the tumor itself may begin either from one clone (that outcompetes all others) or from several clones (that mutually benefit each other)</w:t>
      </w:r>
      <w:r w:rsidR="00A668EE">
        <w:rPr>
          <w:rFonts w:ascii="Arial" w:hAnsi="Arial" w:cs="Arial"/>
          <w:color w:val="000000"/>
          <w:sz w:val="22"/>
          <w:szCs w:val="22"/>
        </w:rPr>
        <w:fldChar w:fldCharType="begin">
          <w:fldData xml:space="preserve">PEVuZE5vdGU+PENpdGU+PEF1dGhvcj5BbmRvcjwvQXV0aG9yPjxZZWFyPjIwMTY8L1llYXI+PFJl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=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PEVuZE5vdGU+PENpdGU+PEF1dGhvcj5BbmRvcjwvQXV0aG9yPjxZZWFyPjIwMTY8L1llYXI+PFJl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=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00A668EE">
        <w:rPr>
          <w:rFonts w:ascii="Arial" w:hAnsi="Arial" w:cs="Arial"/>
          <w:color w:val="000000"/>
          <w:sz w:val="22"/>
          <w:szCs w:val="22"/>
        </w:rPr>
      </w:r>
      <w:r w:rsidR="00A668EE">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38</w:t>
      </w:r>
      <w:r w:rsidR="00A668EE">
        <w:rPr>
          <w:rFonts w:ascii="Arial" w:hAnsi="Arial" w:cs="Arial"/>
          <w:color w:val="000000"/>
          <w:sz w:val="22"/>
          <w:szCs w:val="22"/>
        </w:rPr>
        <w:fldChar w:fldCharType="end"/>
      </w:r>
      <w:r w:rsidR="00A668EE">
        <w:rPr>
          <w:rFonts w:ascii="Arial" w:hAnsi="Arial" w:cs="Arial"/>
          <w:color w:val="000000"/>
          <w:sz w:val="22"/>
          <w:szCs w:val="22"/>
        </w:rPr>
        <w:t xml:space="preserve"> As the founder cell(s) proliferate and evolve adaptations to avoid hazards, to exploit opportunities, and in response to each other’s traits, w</w:t>
      </w:r>
      <w:r w:rsidR="00D157E5">
        <w:rPr>
          <w:rFonts w:ascii="Arial" w:hAnsi="Arial" w:cs="Arial"/>
          <w:color w:val="000000"/>
          <w:sz w:val="22"/>
          <w:szCs w:val="22"/>
        </w:rPr>
        <w:t xml:space="preserve">e expect </w:t>
      </w:r>
      <w:r w:rsidR="00A668EE">
        <w:rPr>
          <w:rFonts w:ascii="Arial" w:hAnsi="Arial" w:cs="Arial"/>
          <w:color w:val="000000"/>
          <w:sz w:val="22"/>
          <w:szCs w:val="22"/>
        </w:rPr>
        <w:t>them to diversify to fill ecological opportunities and specialize on different tumor microenvironments. Following the genetic bottleneck there should be a rapid accumulation of molecular and genetic diversity that is distinct from that seen within and among the clades of Phase 2. Such diversity will be in response to the necessities and opportunities for cell-cell competition and cooperation.</w:t>
      </w:r>
      <w:r w:rsidR="00411685">
        <w:rPr>
          <w:rFonts w:ascii="Arial" w:hAnsi="Arial" w:cs="Arial"/>
          <w:color w:val="000000"/>
          <w:sz w:val="22"/>
          <w:szCs w:val="22"/>
        </w:rPr>
        <w:t xml:space="preserve"> </w:t>
      </w:r>
    </w:p>
    <w:p w14:paraId="3DADF7C4" w14:textId="5606EAE6" w:rsidR="005C3C7A" w:rsidRDefault="005C3C7A" w:rsidP="003C391A">
      <w:pPr>
        <w:pStyle w:val="NormalWeb"/>
        <w:spacing w:before="0" w:beforeAutospacing="0" w:after="0" w:afterAutospacing="0"/>
        <w:jc w:val="both"/>
        <w:rPr>
          <w:rFonts w:ascii="Arial" w:hAnsi="Arial" w:cs="Arial"/>
          <w:color w:val="000000"/>
          <w:sz w:val="22"/>
          <w:szCs w:val="22"/>
        </w:rPr>
      </w:pPr>
    </w:p>
    <w:p w14:paraId="59D91D34" w14:textId="6F8EA7F6" w:rsidR="0027021B" w:rsidRDefault="0027021B" w:rsidP="003C391A">
      <w:pPr>
        <w:pStyle w:val="NormalWeb"/>
        <w:spacing w:before="0" w:beforeAutospacing="0" w:after="0" w:afterAutospacing="0"/>
        <w:jc w:val="both"/>
        <w:rPr>
          <w:ins w:id="98" w:author="boe" w:date="2020-06-01T10:49:00Z"/>
          <w:rFonts w:ascii="Arial" w:hAnsi="Arial" w:cs="Arial"/>
          <w:color w:val="000000"/>
          <w:sz w:val="22"/>
          <w:szCs w:val="22"/>
        </w:rPr>
      </w:pPr>
      <w:ins w:id="99" w:author="boe" w:date="2020-06-01T10:43:00Z">
        <w:r>
          <w:rPr>
            <w:rFonts w:ascii="Arial" w:hAnsi="Arial" w:cs="Arial"/>
            <w:color w:val="000000"/>
            <w:sz w:val="22"/>
            <w:szCs w:val="22"/>
          </w:rPr>
          <w:t>C</w:t>
        </w:r>
      </w:ins>
      <w:del w:id="100" w:author="boe" w:date="2020-06-01T10:43:00Z">
        <w:r w:rsidR="005C3C7A" w:rsidDel="0027021B">
          <w:rPr>
            <w:rFonts w:ascii="Arial" w:hAnsi="Arial" w:cs="Arial"/>
            <w:color w:val="000000"/>
            <w:sz w:val="22"/>
            <w:szCs w:val="22"/>
          </w:rPr>
          <w:delText>Importantly, c</w:delText>
        </w:r>
      </w:del>
      <w:r w:rsidR="005C3C7A">
        <w:rPr>
          <w:rFonts w:ascii="Arial" w:hAnsi="Arial" w:cs="Arial"/>
          <w:color w:val="000000"/>
          <w:sz w:val="22"/>
          <w:szCs w:val="22"/>
        </w:rPr>
        <w:t>ell-cell co</w:t>
      </w:r>
      <w:r w:rsidR="00900511">
        <w:rPr>
          <w:rFonts w:ascii="Arial" w:hAnsi="Arial" w:cs="Arial"/>
          <w:color w:val="000000"/>
          <w:sz w:val="22"/>
          <w:szCs w:val="22"/>
        </w:rPr>
        <w:t>m</w:t>
      </w:r>
      <w:r w:rsidR="005C3C7A">
        <w:rPr>
          <w:rFonts w:ascii="Arial" w:hAnsi="Arial" w:cs="Arial"/>
          <w:color w:val="000000"/>
          <w:sz w:val="22"/>
          <w:szCs w:val="22"/>
        </w:rPr>
        <w:t>petition and cooperation has a rich history particularly in developmental biology</w:t>
      </w:r>
      <w:r w:rsidR="00DC5607">
        <w:rPr>
          <w:rFonts w:ascii="Arial" w:hAnsi="Arial" w:cs="Arial"/>
          <w:color w:val="000000"/>
          <w:sz w:val="22"/>
          <w:szCs w:val="22"/>
        </w:rPr>
        <w:fldChar w:fldCharType="begin">
          <w:fldData xml:space="preserve">PEVuZE5vdGU+PENpdGU+PEF1dGhvcj5EaSBHcmVnb3JpbzwvQXV0aG9yPjxZZWFyPjIwMTY8L1ll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==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PEVuZE5vdGU+PENpdGU+PEF1dGhvcj5EaSBHcmVnb3JpbzwvQXV0aG9yPjxZZWFyPjIwMTY8L1ll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==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00DC5607">
        <w:rPr>
          <w:rFonts w:ascii="Arial" w:hAnsi="Arial" w:cs="Arial"/>
          <w:color w:val="000000"/>
          <w:sz w:val="22"/>
          <w:szCs w:val="22"/>
        </w:rPr>
      </w:r>
      <w:r w:rsidR="00DC5607">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39</w:t>
      </w:r>
      <w:r w:rsidR="00DC5607">
        <w:rPr>
          <w:rFonts w:ascii="Arial" w:hAnsi="Arial" w:cs="Arial"/>
          <w:color w:val="000000"/>
          <w:sz w:val="22"/>
          <w:szCs w:val="22"/>
        </w:rPr>
        <w:fldChar w:fldCharType="end"/>
      </w:r>
      <w:r w:rsidR="005C3C7A">
        <w:rPr>
          <w:rFonts w:ascii="Arial" w:hAnsi="Arial" w:cs="Arial"/>
          <w:color w:val="000000"/>
          <w:sz w:val="22"/>
          <w:szCs w:val="22"/>
        </w:rPr>
        <w:t xml:space="preserve">. </w:t>
      </w:r>
      <w:r w:rsidR="00900511">
        <w:rPr>
          <w:rFonts w:ascii="Arial" w:hAnsi="Arial" w:cs="Arial"/>
          <w:color w:val="000000"/>
          <w:sz w:val="22"/>
          <w:szCs w:val="22"/>
        </w:rPr>
        <w:t xml:space="preserve">Recently, it has been shown that even in the context of normal skin homeostasis, basal layer progenitor cells appear to compete </w:t>
      </w:r>
      <w:r w:rsidR="0028209F">
        <w:rPr>
          <w:rFonts w:ascii="Arial" w:hAnsi="Arial" w:cs="Arial"/>
          <w:color w:val="000000"/>
          <w:sz w:val="22"/>
          <w:szCs w:val="22"/>
        </w:rPr>
        <w:t>f</w:t>
      </w:r>
      <w:ins w:id="101" w:author="boe" w:date="2020-06-01T10:43:00Z">
        <w:r>
          <w:rPr>
            <w:rFonts w:ascii="Arial" w:hAnsi="Arial" w:cs="Arial"/>
            <w:color w:val="000000"/>
            <w:sz w:val="22"/>
            <w:szCs w:val="22"/>
          </w:rPr>
          <w:t xml:space="preserve">or sites </w:t>
        </w:r>
      </w:ins>
      <w:del w:id="102" w:author="boe" w:date="2020-06-01T10:44:00Z">
        <w:r w:rsidR="0028209F" w:rsidDel="0027021B">
          <w:rPr>
            <w:rFonts w:ascii="Arial" w:hAnsi="Arial" w:cs="Arial"/>
            <w:color w:val="000000"/>
            <w:sz w:val="22"/>
            <w:szCs w:val="22"/>
          </w:rPr>
          <w:delText xml:space="preserve">or attachment to </w:delText>
        </w:r>
      </w:del>
      <w:ins w:id="103" w:author="boe" w:date="2020-06-01T10:44:00Z">
        <w:r>
          <w:rPr>
            <w:rFonts w:ascii="Arial" w:hAnsi="Arial" w:cs="Arial"/>
            <w:color w:val="000000"/>
            <w:sz w:val="22"/>
            <w:szCs w:val="22"/>
          </w:rPr>
          <w:t xml:space="preserve">on </w:t>
        </w:r>
      </w:ins>
      <w:r w:rsidR="0028209F">
        <w:rPr>
          <w:rFonts w:ascii="Arial" w:hAnsi="Arial" w:cs="Arial"/>
          <w:color w:val="000000"/>
          <w:sz w:val="22"/>
          <w:szCs w:val="22"/>
        </w:rPr>
        <w:t>the basement membrane</w:t>
      </w:r>
      <w:r w:rsidR="00DC5607">
        <w:rPr>
          <w:rFonts w:ascii="Arial" w:hAnsi="Arial" w:cs="Arial"/>
          <w:color w:val="000000"/>
          <w:sz w:val="22"/>
          <w:szCs w:val="22"/>
        </w:rPr>
        <w:fldChar w:fldCharType="begin">
          <w:fldData xml:space="preserve">PEVuZE5vdGU+PENpdGU+PEF1dGhvcj5MaXU8L0F1dGhvcj48WWVhcj4yMDE5PC9ZZWFyPjxSZWNO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PEVuZE5vdGU+PENpdGU+PEF1dGhvcj5MaXU8L0F1dGhvcj48WWVhcj4yMDE5PC9ZZWFyPjxSZWNO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00DC5607">
        <w:rPr>
          <w:rFonts w:ascii="Arial" w:hAnsi="Arial" w:cs="Arial"/>
          <w:color w:val="000000"/>
          <w:sz w:val="22"/>
          <w:szCs w:val="22"/>
        </w:rPr>
      </w:r>
      <w:r w:rsidR="00DC5607">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40</w:t>
      </w:r>
      <w:r w:rsidR="00DC5607">
        <w:rPr>
          <w:rFonts w:ascii="Arial" w:hAnsi="Arial" w:cs="Arial"/>
          <w:color w:val="000000"/>
          <w:sz w:val="22"/>
          <w:szCs w:val="22"/>
        </w:rPr>
        <w:fldChar w:fldCharType="end"/>
      </w:r>
      <w:ins w:id="104" w:author="boe" w:date="2020-06-01T10:44:00Z">
        <w:r>
          <w:rPr>
            <w:rFonts w:ascii="Arial" w:hAnsi="Arial" w:cs="Arial"/>
            <w:color w:val="000000"/>
            <w:sz w:val="22"/>
            <w:szCs w:val="22"/>
          </w:rPr>
          <w:t>. M</w:t>
        </w:r>
      </w:ins>
      <w:del w:id="105" w:author="boe" w:date="2020-06-01T10:44:00Z">
        <w:r w:rsidR="0028209F" w:rsidDel="0027021B">
          <w:rPr>
            <w:rFonts w:ascii="Arial" w:hAnsi="Arial" w:cs="Arial"/>
            <w:color w:val="000000"/>
            <w:sz w:val="22"/>
            <w:szCs w:val="22"/>
          </w:rPr>
          <w:delText xml:space="preserve"> and m</w:delText>
        </w:r>
      </w:del>
      <w:r w:rsidR="0028209F">
        <w:rPr>
          <w:rFonts w:ascii="Arial" w:hAnsi="Arial" w:cs="Arial"/>
          <w:color w:val="000000"/>
          <w:sz w:val="22"/>
          <w:szCs w:val="22"/>
        </w:rPr>
        <w:t xml:space="preserve">anipulation of c-Myc expression can drive </w:t>
      </w:r>
      <w:del w:id="106" w:author="boe" w:date="2020-06-01T10:45:00Z">
        <w:r w:rsidR="0028209F" w:rsidDel="0027021B">
          <w:rPr>
            <w:rFonts w:ascii="Arial" w:hAnsi="Arial" w:cs="Arial"/>
            <w:color w:val="000000"/>
            <w:sz w:val="22"/>
            <w:szCs w:val="22"/>
          </w:rPr>
          <w:delText xml:space="preserve">differential </w:delText>
        </w:r>
      </w:del>
      <w:r w:rsidR="0028209F">
        <w:rPr>
          <w:rFonts w:ascii="Arial" w:hAnsi="Arial" w:cs="Arial"/>
          <w:color w:val="000000"/>
          <w:sz w:val="22"/>
          <w:szCs w:val="22"/>
        </w:rPr>
        <w:t xml:space="preserve">fitness </w:t>
      </w:r>
      <w:ins w:id="107" w:author="boe" w:date="2020-06-01T10:45:00Z">
        <w:r>
          <w:rPr>
            <w:rFonts w:ascii="Arial" w:hAnsi="Arial" w:cs="Arial"/>
            <w:color w:val="000000"/>
            <w:sz w:val="22"/>
            <w:szCs w:val="22"/>
          </w:rPr>
          <w:t xml:space="preserve">differences </w:t>
        </w:r>
      </w:ins>
      <w:r w:rsidR="0028209F">
        <w:rPr>
          <w:rFonts w:ascii="Arial" w:hAnsi="Arial" w:cs="Arial"/>
          <w:color w:val="000000"/>
          <w:sz w:val="22"/>
          <w:szCs w:val="22"/>
        </w:rPr>
        <w:t>among epidermal keratinocytes</w:t>
      </w:r>
      <w:r w:rsidR="00DC5607">
        <w:rPr>
          <w:rFonts w:ascii="Arial" w:hAnsi="Arial" w:cs="Arial"/>
          <w:color w:val="000000"/>
          <w:sz w:val="22"/>
          <w:szCs w:val="22"/>
        </w:rPr>
        <w:fldChar w:fldCharType="begin">
          <w:fldData xml:space="preserve">PEVuZE5vdGU+PENpdGU+PEF1dGhvcj5FbGxpczwvQXV0aG9yPjxZZWFyPjIwMTk8L1llYXI+PFJl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PEVuZE5vdGU+PENpdGU+PEF1dGhvcj5FbGxpczwvQXV0aG9yPjxZZWFyPjIwMTk8L1llYXI+PFJl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00DC5607">
        <w:rPr>
          <w:rFonts w:ascii="Arial" w:hAnsi="Arial" w:cs="Arial"/>
          <w:color w:val="000000"/>
          <w:sz w:val="22"/>
          <w:szCs w:val="22"/>
        </w:rPr>
      </w:r>
      <w:r w:rsidR="00DC5607">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41</w:t>
      </w:r>
      <w:r w:rsidR="00DC5607">
        <w:rPr>
          <w:rFonts w:ascii="Arial" w:hAnsi="Arial" w:cs="Arial"/>
          <w:color w:val="000000"/>
          <w:sz w:val="22"/>
          <w:szCs w:val="22"/>
        </w:rPr>
        <w:fldChar w:fldCharType="end"/>
      </w:r>
      <w:r w:rsidR="0028209F">
        <w:rPr>
          <w:rFonts w:ascii="Arial" w:hAnsi="Arial" w:cs="Arial"/>
          <w:color w:val="000000"/>
          <w:sz w:val="22"/>
          <w:szCs w:val="22"/>
        </w:rPr>
        <w:t xml:space="preserve">. </w:t>
      </w:r>
      <w:r w:rsidR="00386A20">
        <w:rPr>
          <w:rFonts w:ascii="Arial" w:hAnsi="Arial" w:cs="Arial"/>
          <w:color w:val="000000"/>
          <w:sz w:val="22"/>
          <w:szCs w:val="22"/>
        </w:rPr>
        <w:t xml:space="preserve">Human Flower isoforms </w:t>
      </w:r>
      <w:ins w:id="108" w:author="boe" w:date="2020-06-01T10:45:00Z">
        <w:r>
          <w:rPr>
            <w:rFonts w:ascii="Arial" w:hAnsi="Arial" w:cs="Arial"/>
            <w:color w:val="000000"/>
            <w:sz w:val="22"/>
            <w:szCs w:val="22"/>
          </w:rPr>
          <w:t xml:space="preserve">can also </w:t>
        </w:r>
      </w:ins>
      <w:del w:id="109" w:author="boe" w:date="2020-06-01T10:45:00Z">
        <w:r w:rsidR="00386A20" w:rsidDel="0027021B">
          <w:rPr>
            <w:rFonts w:ascii="Arial" w:hAnsi="Arial" w:cs="Arial"/>
            <w:color w:val="000000"/>
            <w:sz w:val="22"/>
            <w:szCs w:val="22"/>
          </w:rPr>
          <w:delText xml:space="preserve">are now demonstrated to </w:delText>
        </w:r>
      </w:del>
      <w:r w:rsidR="00386A20">
        <w:rPr>
          <w:rFonts w:ascii="Arial" w:hAnsi="Arial" w:cs="Arial"/>
          <w:color w:val="000000"/>
          <w:sz w:val="22"/>
          <w:szCs w:val="22"/>
        </w:rPr>
        <w:t>confer differential fitness on human tumor cells</w:t>
      </w:r>
      <w:r w:rsidR="00386A20">
        <w:rPr>
          <w:rFonts w:ascii="Arial" w:hAnsi="Arial" w:cs="Arial"/>
          <w:color w:val="000000"/>
          <w:sz w:val="22"/>
          <w:szCs w:val="22"/>
        </w:rPr>
        <w:fldChar w:fldCharType="begin">
          <w:fldData xml:space="preserve">PEVuZE5vdGU+PENpdGU+PEF1dGhvcj5NYWRhbjwvQXV0aG9yPjxZZWFyPjIwMTk8L1llYXI+PFJl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PEVuZE5vdGU+PENpdGU+PEF1dGhvcj5NYWRhbjwvQXV0aG9yPjxZZWFyPjIwMTk8L1llYXI+PFJl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00386A20">
        <w:rPr>
          <w:rFonts w:ascii="Arial" w:hAnsi="Arial" w:cs="Arial"/>
          <w:color w:val="000000"/>
          <w:sz w:val="22"/>
          <w:szCs w:val="22"/>
        </w:rPr>
      </w:r>
      <w:r w:rsidR="00386A20">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42</w:t>
      </w:r>
      <w:r w:rsidR="00386A20">
        <w:rPr>
          <w:rFonts w:ascii="Arial" w:hAnsi="Arial" w:cs="Arial"/>
          <w:color w:val="000000"/>
          <w:sz w:val="22"/>
          <w:szCs w:val="22"/>
        </w:rPr>
        <w:fldChar w:fldCharType="end"/>
      </w:r>
      <w:r w:rsidR="00386A20">
        <w:rPr>
          <w:rFonts w:ascii="Arial" w:hAnsi="Arial" w:cs="Arial"/>
          <w:color w:val="000000"/>
          <w:sz w:val="22"/>
          <w:szCs w:val="22"/>
        </w:rPr>
        <w:t xml:space="preserve">. </w:t>
      </w:r>
      <w:r w:rsidR="00A921F3">
        <w:rPr>
          <w:rFonts w:ascii="Arial" w:hAnsi="Arial" w:cs="Arial"/>
          <w:color w:val="000000"/>
          <w:sz w:val="22"/>
          <w:szCs w:val="22"/>
        </w:rPr>
        <w:t>How th</w:t>
      </w:r>
      <w:r w:rsidR="00386A20">
        <w:rPr>
          <w:rFonts w:ascii="Arial" w:hAnsi="Arial" w:cs="Arial"/>
          <w:color w:val="000000"/>
          <w:sz w:val="22"/>
          <w:szCs w:val="22"/>
        </w:rPr>
        <w:t>ese mechanisms</w:t>
      </w:r>
      <w:r w:rsidR="00A921F3">
        <w:rPr>
          <w:rFonts w:ascii="Arial" w:hAnsi="Arial" w:cs="Arial"/>
          <w:color w:val="000000"/>
          <w:sz w:val="22"/>
          <w:szCs w:val="22"/>
        </w:rPr>
        <w:t xml:space="preserve"> </w:t>
      </w:r>
      <w:del w:id="110" w:author="boe" w:date="2020-06-01T10:45:00Z">
        <w:r w:rsidR="00A921F3" w:rsidDel="0027021B">
          <w:rPr>
            <w:rFonts w:ascii="Arial" w:hAnsi="Arial" w:cs="Arial"/>
            <w:color w:val="000000"/>
            <w:sz w:val="22"/>
            <w:szCs w:val="22"/>
          </w:rPr>
          <w:delText xml:space="preserve">might </w:delText>
        </w:r>
      </w:del>
      <w:r w:rsidR="00A921F3">
        <w:rPr>
          <w:rFonts w:ascii="Arial" w:hAnsi="Arial" w:cs="Arial"/>
          <w:color w:val="000000"/>
          <w:sz w:val="22"/>
          <w:szCs w:val="22"/>
        </w:rPr>
        <w:t xml:space="preserve">occur </w:t>
      </w:r>
      <w:ins w:id="111" w:author="boe" w:date="2020-06-01T10:46:00Z">
        <w:r>
          <w:rPr>
            <w:rFonts w:ascii="Arial" w:hAnsi="Arial" w:cs="Arial"/>
            <w:color w:val="000000"/>
            <w:sz w:val="22"/>
            <w:szCs w:val="22"/>
          </w:rPr>
          <w:t xml:space="preserve">for </w:t>
        </w:r>
      </w:ins>
      <w:del w:id="112" w:author="boe" w:date="2020-06-01T10:46:00Z">
        <w:r w:rsidR="00A921F3" w:rsidDel="0027021B">
          <w:rPr>
            <w:rFonts w:ascii="Arial" w:hAnsi="Arial" w:cs="Arial"/>
            <w:color w:val="000000"/>
            <w:sz w:val="22"/>
            <w:szCs w:val="22"/>
          </w:rPr>
          <w:delText xml:space="preserve">in the course of </w:delText>
        </w:r>
      </w:del>
      <w:r w:rsidR="00386A20">
        <w:rPr>
          <w:rFonts w:ascii="Arial" w:hAnsi="Arial" w:cs="Arial"/>
          <w:color w:val="000000"/>
          <w:sz w:val="22"/>
          <w:szCs w:val="22"/>
        </w:rPr>
        <w:t xml:space="preserve">UV-driven </w:t>
      </w:r>
      <w:r w:rsidR="00A921F3">
        <w:rPr>
          <w:rFonts w:ascii="Arial" w:hAnsi="Arial" w:cs="Arial"/>
          <w:color w:val="000000"/>
          <w:sz w:val="22"/>
          <w:szCs w:val="22"/>
        </w:rPr>
        <w:t>skin carcinogenesis</w:t>
      </w:r>
      <w:r w:rsidR="0086753E">
        <w:rPr>
          <w:rFonts w:ascii="Arial" w:hAnsi="Arial" w:cs="Arial"/>
          <w:color w:val="000000"/>
          <w:sz w:val="22"/>
          <w:szCs w:val="22"/>
        </w:rPr>
        <w:t>, however,</w:t>
      </w:r>
      <w:r w:rsidR="00A921F3">
        <w:rPr>
          <w:rFonts w:ascii="Arial" w:hAnsi="Arial" w:cs="Arial"/>
          <w:color w:val="000000"/>
          <w:sz w:val="22"/>
          <w:szCs w:val="22"/>
        </w:rPr>
        <w:t xml:space="preserve"> remains an open question.</w:t>
      </w:r>
    </w:p>
    <w:p w14:paraId="4ECE83D9" w14:textId="77777777" w:rsidR="0027021B" w:rsidRDefault="0027021B" w:rsidP="003C391A">
      <w:pPr>
        <w:pStyle w:val="NormalWeb"/>
        <w:spacing w:before="0" w:beforeAutospacing="0" w:after="0" w:afterAutospacing="0"/>
        <w:jc w:val="both"/>
        <w:rPr>
          <w:ins w:id="113" w:author="boe" w:date="2020-06-01T10:49:00Z"/>
          <w:rFonts w:ascii="Arial" w:hAnsi="Arial" w:cs="Arial"/>
          <w:color w:val="000000"/>
          <w:sz w:val="22"/>
          <w:szCs w:val="22"/>
        </w:rPr>
      </w:pPr>
    </w:p>
    <w:p w14:paraId="79423F2F" w14:textId="0CB64F93" w:rsidR="0027021B" w:rsidRPr="003C391A" w:rsidDel="0027021B" w:rsidRDefault="0027021B" w:rsidP="003C391A">
      <w:pPr>
        <w:pStyle w:val="NormalWeb"/>
        <w:spacing w:before="0" w:beforeAutospacing="0" w:after="0" w:afterAutospacing="0"/>
        <w:jc w:val="both"/>
        <w:rPr>
          <w:del w:id="114" w:author="boe" w:date="2020-06-01T10:46:00Z"/>
          <w:rFonts w:ascii="Arial" w:hAnsi="Arial" w:cs="Arial"/>
          <w:color w:val="000000"/>
          <w:sz w:val="22"/>
          <w:szCs w:val="22"/>
        </w:rPr>
      </w:pPr>
      <w:ins w:id="115" w:author="boe" w:date="2020-06-01T10:47:00Z">
        <w:r w:rsidRPr="003C391A">
          <w:rPr>
            <w:rFonts w:ascii="Arial" w:hAnsi="Arial" w:cs="Arial"/>
            <w:color w:val="000000"/>
            <w:sz w:val="22"/>
            <w:szCs w:val="22"/>
          </w:rPr>
          <w:t xml:space="preserve">While various components of our central hypothesis have been noted and even tested in the literature, they have never been examined as a continuum that moves seamlessly from one phase to the next. </w:t>
        </w:r>
      </w:ins>
    </w:p>
    <w:p w14:paraId="50D53DB8" w14:textId="35F86008" w:rsidR="00EB050C" w:rsidDel="0027021B" w:rsidRDefault="00EB050C" w:rsidP="003C391A">
      <w:pPr>
        <w:pStyle w:val="NormalWeb"/>
        <w:spacing w:before="0" w:beforeAutospacing="0" w:after="0" w:afterAutospacing="0"/>
        <w:jc w:val="both"/>
        <w:rPr>
          <w:del w:id="116" w:author="boe" w:date="2020-06-01T10:46:00Z"/>
          <w:rFonts w:ascii="Arial" w:hAnsi="Arial" w:cs="Arial"/>
          <w:color w:val="000000"/>
          <w:sz w:val="22"/>
          <w:szCs w:val="22"/>
        </w:rPr>
      </w:pPr>
    </w:p>
    <w:p w14:paraId="071C94CC" w14:textId="308987A3" w:rsidR="003C391A" w:rsidRPr="003C391A" w:rsidRDefault="003C391A" w:rsidP="0027021B">
      <w:pPr>
        <w:pStyle w:val="NormalWeb"/>
        <w:spacing w:before="0" w:beforeAutospacing="0" w:after="0" w:afterAutospacing="0"/>
        <w:jc w:val="both"/>
        <w:rPr>
          <w:rFonts w:ascii="Arial" w:hAnsi="Arial" w:cs="Arial"/>
          <w:color w:val="000000"/>
          <w:sz w:val="22"/>
          <w:szCs w:val="22"/>
        </w:rPr>
      </w:pPr>
      <w:del w:id="117" w:author="boe" w:date="2020-06-01T10:48:00Z">
        <w:r w:rsidRPr="003C391A" w:rsidDel="0027021B">
          <w:rPr>
            <w:rFonts w:ascii="Arial" w:hAnsi="Arial" w:cs="Arial"/>
            <w:color w:val="000000"/>
            <w:sz w:val="22"/>
            <w:szCs w:val="22"/>
          </w:rPr>
          <w:delText xml:space="preserve">While various components of our central </w:delText>
        </w:r>
      </w:del>
      <w:del w:id="118" w:author="boe" w:date="2020-06-01T10:49:00Z">
        <w:r w:rsidRPr="003C391A" w:rsidDel="0027021B">
          <w:rPr>
            <w:rFonts w:ascii="Arial" w:hAnsi="Arial" w:cs="Arial"/>
            <w:color w:val="000000"/>
            <w:sz w:val="22"/>
            <w:szCs w:val="22"/>
          </w:rPr>
          <w:delText xml:space="preserve">hypothesis have been noted and even tested in the literature, they have never been examined as a continuum that moves seamlessly from one phase to the next. </w:delText>
        </w:r>
      </w:del>
      <w:r w:rsidRPr="003C391A">
        <w:rPr>
          <w:rFonts w:ascii="Arial" w:hAnsi="Arial" w:cs="Arial"/>
          <w:color w:val="000000"/>
          <w:sz w:val="22"/>
          <w:szCs w:val="22"/>
        </w:rPr>
        <w:t xml:space="preserve">Furthermore, </w:t>
      </w:r>
      <w:r w:rsidR="00EB050C">
        <w:rPr>
          <w:rFonts w:ascii="Arial" w:hAnsi="Arial" w:cs="Arial"/>
          <w:color w:val="000000"/>
          <w:sz w:val="22"/>
          <w:szCs w:val="22"/>
        </w:rPr>
        <w:t xml:space="preserve">we have </w:t>
      </w:r>
      <w:r w:rsidR="00900511">
        <w:rPr>
          <w:rFonts w:ascii="Arial" w:hAnsi="Arial" w:cs="Arial"/>
          <w:color w:val="000000"/>
          <w:sz w:val="22"/>
          <w:szCs w:val="22"/>
        </w:rPr>
        <w:t>extensive experience with</w:t>
      </w:r>
      <w:r w:rsidR="00EB050C">
        <w:rPr>
          <w:rFonts w:ascii="Arial" w:hAnsi="Arial" w:cs="Arial"/>
          <w:color w:val="000000"/>
          <w:sz w:val="22"/>
          <w:szCs w:val="22"/>
        </w:rPr>
        <w:t xml:space="preserve"> </w:t>
      </w:r>
      <w:r w:rsidRPr="003C391A">
        <w:rPr>
          <w:rFonts w:ascii="Arial" w:hAnsi="Arial" w:cs="Arial"/>
          <w:color w:val="000000"/>
          <w:sz w:val="22"/>
          <w:szCs w:val="22"/>
        </w:rPr>
        <w:t xml:space="preserve">models of </w:t>
      </w:r>
      <w:r w:rsidR="00900511">
        <w:rPr>
          <w:rFonts w:ascii="Arial" w:hAnsi="Arial" w:cs="Arial"/>
          <w:color w:val="000000"/>
          <w:sz w:val="22"/>
          <w:szCs w:val="22"/>
        </w:rPr>
        <w:t>carcinogenesis</w:t>
      </w:r>
      <w:r w:rsidRPr="003C391A">
        <w:rPr>
          <w:rFonts w:ascii="Arial" w:hAnsi="Arial" w:cs="Arial"/>
          <w:color w:val="000000"/>
          <w:sz w:val="22"/>
          <w:szCs w:val="22"/>
        </w:rPr>
        <w:t xml:space="preserve"> in the skin that lend themselves to incorporating these </w:t>
      </w:r>
      <w:r w:rsidRPr="003C391A">
        <w:rPr>
          <w:rFonts w:ascii="Arial" w:hAnsi="Arial" w:cs="Arial"/>
          <w:color w:val="000000"/>
          <w:sz w:val="22"/>
          <w:szCs w:val="22"/>
        </w:rPr>
        <w:lastRenderedPageBreak/>
        <w:t xml:space="preserve">processes, which can </w:t>
      </w:r>
      <w:r w:rsidR="0086753E">
        <w:rPr>
          <w:rFonts w:ascii="Arial" w:hAnsi="Arial" w:cs="Arial"/>
          <w:color w:val="000000"/>
          <w:sz w:val="22"/>
          <w:szCs w:val="22"/>
        </w:rPr>
        <w:t xml:space="preserve">then </w:t>
      </w:r>
      <w:r w:rsidRPr="003C391A">
        <w:rPr>
          <w:rFonts w:ascii="Arial" w:hAnsi="Arial" w:cs="Arial"/>
          <w:color w:val="000000"/>
          <w:sz w:val="22"/>
          <w:szCs w:val="22"/>
        </w:rPr>
        <w:t xml:space="preserve">be expanded to incorporate the eco-evolutionary dynamics, </w:t>
      </w:r>
      <w:r w:rsidR="0086753E">
        <w:rPr>
          <w:rFonts w:ascii="Arial" w:hAnsi="Arial" w:cs="Arial"/>
          <w:color w:val="000000"/>
          <w:sz w:val="22"/>
          <w:szCs w:val="22"/>
        </w:rPr>
        <w:t>as well as the</w:t>
      </w:r>
      <w:r w:rsidRPr="003C391A">
        <w:rPr>
          <w:rFonts w:ascii="Arial" w:hAnsi="Arial" w:cs="Arial"/>
          <w:color w:val="000000"/>
          <w:sz w:val="22"/>
          <w:szCs w:val="22"/>
        </w:rPr>
        <w:t xml:space="preserve"> effects of </w:t>
      </w:r>
      <w:r w:rsidR="00EB050C">
        <w:rPr>
          <w:rFonts w:ascii="Arial" w:hAnsi="Arial" w:cs="Arial"/>
          <w:color w:val="000000"/>
          <w:sz w:val="22"/>
          <w:szCs w:val="22"/>
        </w:rPr>
        <w:t>perturbations</w:t>
      </w:r>
      <w:r w:rsidRPr="003C391A">
        <w:rPr>
          <w:rFonts w:ascii="Arial" w:hAnsi="Arial" w:cs="Arial"/>
          <w:color w:val="000000"/>
          <w:sz w:val="22"/>
          <w:szCs w:val="22"/>
        </w:rPr>
        <w:t xml:space="preserve"> hypothesized in this proposal</w:t>
      </w:r>
      <w:r w:rsidRPr="003C391A">
        <w:rPr>
          <w:rFonts w:ascii="Arial" w:hAnsi="Arial" w:cs="Arial"/>
          <w:color w:val="000000"/>
          <w:sz w:val="22"/>
          <w:szCs w:val="22"/>
        </w:rPr>
        <w:fldChar w:fldCharType="begin">
          <w:fldData xml:space="preserve">PEVuZE5vdGU+PENpdGU+PEF1dGhvcj5HYXRlbmJ5PC9BdXRob3I+PFllYXI+MjAyMDwvWWVhcj48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PEVuZE5vdGU+PENpdGU+PEF1dGhvcj5HYXRlbmJ5PC9BdXRob3I+PFllYXI+MjAyMDwvWWVhcj48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Pr="003C391A">
        <w:rPr>
          <w:rFonts w:ascii="Arial" w:hAnsi="Arial" w:cs="Arial"/>
          <w:color w:val="000000"/>
          <w:sz w:val="22"/>
          <w:szCs w:val="22"/>
        </w:rPr>
      </w:r>
      <w:r w:rsidRPr="003C391A">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3,43-46</w:t>
      </w:r>
      <w:r w:rsidRPr="003C391A">
        <w:rPr>
          <w:rFonts w:ascii="Arial" w:hAnsi="Arial" w:cs="Arial"/>
          <w:color w:val="000000"/>
          <w:sz w:val="22"/>
          <w:szCs w:val="22"/>
        </w:rPr>
        <w:fldChar w:fldCharType="end"/>
      </w:r>
      <w:r w:rsidRPr="003C391A">
        <w:rPr>
          <w:rFonts w:ascii="Arial" w:hAnsi="Arial" w:cs="Arial"/>
          <w:color w:val="000000"/>
          <w:sz w:val="22"/>
          <w:szCs w:val="22"/>
        </w:rPr>
        <w:t xml:space="preserve">.  </w:t>
      </w:r>
      <w:r w:rsidRPr="003C391A">
        <w:rPr>
          <w:rFonts w:ascii="Arial" w:hAnsi="Arial" w:cs="Arial"/>
          <w:i/>
          <w:color w:val="000000"/>
          <w:sz w:val="22"/>
          <w:szCs w:val="22"/>
        </w:rPr>
        <w:t>Our proposal aims to anticipate the key ecological and evolutionary drivers of each phase</w:t>
      </w:r>
      <w:ins w:id="119" w:author="boe" w:date="2020-06-01T10:51:00Z">
        <w:r w:rsidR="0027021B">
          <w:rPr>
            <w:rFonts w:ascii="Arial" w:hAnsi="Arial" w:cs="Arial"/>
            <w:i/>
            <w:color w:val="000000"/>
            <w:sz w:val="22"/>
            <w:szCs w:val="22"/>
          </w:rPr>
          <w:t>,</w:t>
        </w:r>
      </w:ins>
      <w:r w:rsidRPr="003C391A">
        <w:rPr>
          <w:rFonts w:ascii="Arial" w:hAnsi="Arial" w:cs="Arial"/>
          <w:i/>
          <w:color w:val="000000"/>
          <w:sz w:val="22"/>
          <w:szCs w:val="22"/>
        </w:rPr>
        <w:t xml:space="preserve"> </w:t>
      </w:r>
      <w:r w:rsidR="00BB0A9A">
        <w:rPr>
          <w:rFonts w:ascii="Arial" w:hAnsi="Arial" w:cs="Arial"/>
          <w:i/>
          <w:color w:val="000000"/>
          <w:sz w:val="22"/>
          <w:szCs w:val="22"/>
        </w:rPr>
        <w:t xml:space="preserve">testing their relevance </w:t>
      </w:r>
      <w:del w:id="120" w:author="boe" w:date="2020-06-01T10:50:00Z">
        <w:r w:rsidR="00BB0A9A" w:rsidDel="0027021B">
          <w:rPr>
            <w:rFonts w:ascii="Arial" w:hAnsi="Arial" w:cs="Arial"/>
            <w:i/>
            <w:color w:val="000000"/>
            <w:sz w:val="22"/>
            <w:szCs w:val="22"/>
          </w:rPr>
          <w:delText xml:space="preserve">directly by </w:delText>
        </w:r>
      </w:del>
      <w:r w:rsidR="00BB0A9A">
        <w:rPr>
          <w:rFonts w:ascii="Arial" w:hAnsi="Arial" w:cs="Arial"/>
          <w:i/>
          <w:color w:val="000000"/>
          <w:sz w:val="22"/>
          <w:szCs w:val="22"/>
        </w:rPr>
        <w:t>experi</w:t>
      </w:r>
      <w:r w:rsidR="0054462F">
        <w:rPr>
          <w:rFonts w:ascii="Arial" w:hAnsi="Arial" w:cs="Arial"/>
          <w:i/>
          <w:color w:val="000000"/>
          <w:sz w:val="22"/>
          <w:szCs w:val="22"/>
        </w:rPr>
        <w:t>m</w:t>
      </w:r>
      <w:r w:rsidR="00BB0A9A">
        <w:rPr>
          <w:rFonts w:ascii="Arial" w:hAnsi="Arial" w:cs="Arial"/>
          <w:i/>
          <w:color w:val="000000"/>
          <w:sz w:val="22"/>
          <w:szCs w:val="22"/>
        </w:rPr>
        <w:t xml:space="preserve">entally </w:t>
      </w:r>
      <w:ins w:id="121" w:author="boe" w:date="2020-06-01T10:50:00Z">
        <w:r w:rsidR="0027021B">
          <w:rPr>
            <w:rFonts w:ascii="Arial" w:hAnsi="Arial" w:cs="Arial"/>
            <w:i/>
            <w:color w:val="000000"/>
            <w:sz w:val="22"/>
            <w:szCs w:val="22"/>
          </w:rPr>
          <w:t xml:space="preserve">by </w:t>
        </w:r>
      </w:ins>
      <w:r w:rsidR="00BB0A9A">
        <w:rPr>
          <w:rFonts w:ascii="Arial" w:hAnsi="Arial" w:cs="Arial"/>
          <w:i/>
          <w:color w:val="000000"/>
          <w:sz w:val="22"/>
          <w:szCs w:val="22"/>
        </w:rPr>
        <w:t>validating o</w:t>
      </w:r>
      <w:r w:rsidR="002C6295">
        <w:rPr>
          <w:rFonts w:ascii="Arial" w:hAnsi="Arial" w:cs="Arial"/>
          <w:i/>
          <w:color w:val="000000"/>
          <w:sz w:val="22"/>
          <w:szCs w:val="22"/>
        </w:rPr>
        <w:t>r</w:t>
      </w:r>
      <w:r w:rsidR="00BB0A9A">
        <w:rPr>
          <w:rFonts w:ascii="Arial" w:hAnsi="Arial" w:cs="Arial"/>
          <w:i/>
          <w:color w:val="000000"/>
          <w:sz w:val="22"/>
          <w:szCs w:val="22"/>
        </w:rPr>
        <w:t xml:space="preserve"> refuting specific predictions </w:t>
      </w:r>
      <w:ins w:id="122" w:author="boe" w:date="2020-06-01T10:51:00Z">
        <w:r w:rsidR="0027021B">
          <w:rPr>
            <w:rFonts w:ascii="Arial" w:hAnsi="Arial" w:cs="Arial"/>
            <w:i/>
            <w:color w:val="000000"/>
            <w:sz w:val="22"/>
            <w:szCs w:val="22"/>
          </w:rPr>
          <w:t xml:space="preserve">that </w:t>
        </w:r>
      </w:ins>
      <w:r w:rsidR="00BB0A9A">
        <w:rPr>
          <w:rFonts w:ascii="Arial" w:hAnsi="Arial" w:cs="Arial"/>
          <w:i/>
          <w:color w:val="000000"/>
          <w:sz w:val="22"/>
          <w:szCs w:val="22"/>
        </w:rPr>
        <w:t>our model makes for each phase of tumor development.</w:t>
      </w:r>
      <w:r w:rsidRPr="003C391A">
        <w:rPr>
          <w:rFonts w:ascii="Arial" w:hAnsi="Arial" w:cs="Arial"/>
          <w:color w:val="000000"/>
          <w:sz w:val="22"/>
          <w:szCs w:val="22"/>
        </w:rPr>
        <w:t xml:space="preserve"> </w:t>
      </w:r>
    </w:p>
    <w:p w14:paraId="6E851353" w14:textId="76FE19B7" w:rsidR="003C391A" w:rsidRPr="003C391A" w:rsidRDefault="003C391A" w:rsidP="003C391A">
      <w:pPr>
        <w:pStyle w:val="NormalWeb"/>
        <w:spacing w:before="0" w:beforeAutospacing="0" w:after="0" w:afterAutospacing="0"/>
        <w:jc w:val="both"/>
        <w:rPr>
          <w:sz w:val="22"/>
          <w:szCs w:val="22"/>
        </w:rPr>
      </w:pPr>
    </w:p>
    <w:p w14:paraId="0243405B" w14:textId="0D2D6716" w:rsidR="003C391A" w:rsidRPr="003C391A" w:rsidRDefault="0027021B" w:rsidP="003C391A">
      <w:pPr>
        <w:jc w:val="both"/>
        <w:rPr>
          <w:rFonts w:ascii="Arial" w:hAnsi="Arial" w:cs="Arial"/>
          <w:b/>
          <w:sz w:val="22"/>
          <w:szCs w:val="22"/>
        </w:rPr>
      </w:pPr>
      <w:r w:rsidRPr="008517C4">
        <w:rPr>
          <w:rFonts w:ascii="Arial" w:hAnsi="Arial" w:cs="Arial"/>
          <w:noProof/>
          <w:sz w:val="22"/>
          <w:szCs w:val="22"/>
        </w:rPr>
        <mc:AlternateContent>
          <mc:Choice Requires="wpg">
            <w:drawing>
              <wp:anchor distT="0" distB="0" distL="114300" distR="114300" simplePos="0" relativeHeight="251691008" behindDoc="0" locked="0" layoutInCell="1" allowOverlap="1" wp14:anchorId="5C48D123" wp14:editId="29DCC03B">
                <wp:simplePos x="0" y="0"/>
                <wp:positionH relativeFrom="column">
                  <wp:posOffset>61595</wp:posOffset>
                </wp:positionH>
                <wp:positionV relativeFrom="paragraph">
                  <wp:posOffset>2540</wp:posOffset>
                </wp:positionV>
                <wp:extent cx="1969811" cy="5274945"/>
                <wp:effectExtent l="0" t="0" r="0" b="0"/>
                <wp:wrapSquare wrapText="bothSides"/>
                <wp:docPr id="4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969811" cy="5274945"/>
                          <a:chOff x="0" y="0"/>
                          <a:chExt cx="1969811" cy="5274945"/>
                        </a:xfrm>
                      </wpg:grpSpPr>
                      <wps:wsp>
                        <wps:cNvPr id="49" name="TextBox 2">
                          <a:extLst/>
                        </wps:cNvPr>
                        <wps:cNvSpPr txBox="1"/>
                        <wps:spPr>
                          <a:xfrm>
                            <a:off x="23536" y="3288665"/>
                            <a:ext cx="1946275" cy="1986280"/>
                          </a:xfrm>
                          <a:prstGeom prst="rect">
                            <a:avLst/>
                          </a:prstGeom>
                          <a:noFill/>
                        </wps:spPr>
                        <wps:txbx>
                          <w:txbxContent>
                            <w:p w14:paraId="22D7E83B" w14:textId="72EEB9B2" w:rsidR="005C72AF" w:rsidRPr="008517C4" w:rsidRDefault="005C72AF" w:rsidP="008517C4">
                              <w:pPr>
                                <w:pStyle w:val="NormalWeb"/>
                                <w:spacing w:before="0" w:beforeAutospacing="0" w:after="0" w:afterAutospacing="0"/>
                                <w:jc w:val="both"/>
                                <w:rPr>
                                  <w:sz w:val="36"/>
                                </w:rPr>
                              </w:pPr>
                              <w:r w:rsidRPr="008517C4">
                                <w:rPr>
                                  <w:rFonts w:ascii="Arial" w:hAnsi="Arial" w:cstheme="minorBidi"/>
                                  <w:b/>
                                  <w:bCs/>
                                  <w:color w:val="000000"/>
                                  <w:kern w:val="24"/>
                                  <w:sz w:val="16"/>
                                  <w:szCs w:val="12"/>
                                </w:rPr>
                                <w:t>Fig</w:t>
                              </w:r>
                              <w:r>
                                <w:rPr>
                                  <w:rFonts w:ascii="Arial" w:hAnsi="Arial" w:cstheme="minorBidi"/>
                                  <w:b/>
                                  <w:bCs/>
                                  <w:color w:val="000000"/>
                                  <w:kern w:val="24"/>
                                  <w:sz w:val="16"/>
                                  <w:szCs w:val="12"/>
                                </w:rPr>
                                <w:t>ure</w:t>
                              </w:r>
                              <w:r w:rsidRPr="008517C4">
                                <w:rPr>
                                  <w:rFonts w:ascii="Arial" w:hAnsi="Arial" w:cstheme="minorBidi"/>
                                  <w:b/>
                                  <w:bCs/>
                                  <w:color w:val="000000"/>
                                  <w:kern w:val="24"/>
                                  <w:sz w:val="16"/>
                                  <w:szCs w:val="12"/>
                                </w:rPr>
                                <w:t xml:space="preserve"> </w:t>
                              </w:r>
                              <w:r>
                                <w:rPr>
                                  <w:rFonts w:ascii="Arial" w:hAnsi="Arial" w:cstheme="minorBidi"/>
                                  <w:b/>
                                  <w:bCs/>
                                  <w:color w:val="000000"/>
                                  <w:kern w:val="24"/>
                                  <w:sz w:val="16"/>
                                  <w:szCs w:val="12"/>
                                </w:rPr>
                                <w:t>2</w:t>
                              </w:r>
                              <w:r w:rsidRPr="008517C4">
                                <w:rPr>
                                  <w:rFonts w:ascii="Arial" w:hAnsi="Arial" w:cstheme="minorBidi"/>
                                  <w:b/>
                                  <w:bCs/>
                                  <w:color w:val="000000"/>
                                  <w:kern w:val="24"/>
                                  <w:sz w:val="16"/>
                                  <w:szCs w:val="12"/>
                                </w:rPr>
                                <w:t xml:space="preserve">.  Dynamical quantification of clades across time following UV-exposure. </w:t>
                              </w:r>
                              <w:r w:rsidRPr="008517C4">
                                <w:rPr>
                                  <w:rFonts w:ascii="Arial" w:hAnsi="Arial" w:cstheme="minorBidi"/>
                                  <w:color w:val="000000"/>
                                  <w:kern w:val="24"/>
                                  <w:sz w:val="16"/>
                                  <w:szCs w:val="12"/>
                                </w:rPr>
                                <w:t xml:space="preserve">The violin plots show the distribution of clade numbers (top), log-transformed clade volumes (middle row), and the coefficient of variation of clade sizes (bottom row) for each </w:t>
                              </w:r>
                              <w:r>
                                <w:rPr>
                                  <w:rFonts w:ascii="Arial" w:hAnsi="Arial" w:cstheme="minorBidi"/>
                                  <w:color w:val="000000"/>
                                  <w:kern w:val="24"/>
                                  <w:sz w:val="16"/>
                                  <w:szCs w:val="12"/>
                                </w:rPr>
                                <w:t xml:space="preserve">sample </w:t>
                              </w:r>
                              <w:r w:rsidRPr="008517C4">
                                <w:rPr>
                                  <w:rFonts w:ascii="Arial" w:hAnsi="Arial" w:cstheme="minorBidi"/>
                                  <w:color w:val="000000"/>
                                  <w:kern w:val="24"/>
                                  <w:sz w:val="16"/>
                                  <w:szCs w:val="12"/>
                                </w:rPr>
                                <w:t>(</w:t>
                              </w:r>
                              <w:r w:rsidRPr="008517C4">
                                <w:rPr>
                                  <w:rFonts w:ascii="Arial" w:hAnsi="Arial" w:cstheme="minorBidi"/>
                                  <w:color w:val="FF0000"/>
                                  <w:kern w:val="24"/>
                                  <w:sz w:val="16"/>
                                  <w:szCs w:val="12"/>
                                </w:rPr>
                                <w:t xml:space="preserve">exposed </w:t>
                              </w:r>
                              <w:r w:rsidRPr="008517C4">
                                <w:rPr>
                                  <w:rFonts w:ascii="Arial" w:hAnsi="Arial" w:cstheme="minorBidi"/>
                                  <w:color w:val="000000"/>
                                  <w:kern w:val="24"/>
                                  <w:sz w:val="16"/>
                                  <w:szCs w:val="12"/>
                                </w:rPr>
                                <w:t xml:space="preserve">vs. </w:t>
                              </w:r>
                              <w:r w:rsidRPr="008517C4">
                                <w:rPr>
                                  <w:rFonts w:ascii="Arial" w:hAnsi="Arial" w:cstheme="minorBidi"/>
                                  <w:color w:val="0070C0"/>
                                  <w:kern w:val="24"/>
                                  <w:sz w:val="16"/>
                                  <w:szCs w:val="12"/>
                                </w:rPr>
                                <w:t>non-exposed</w:t>
                              </w:r>
                              <w:r w:rsidRPr="008517C4">
                                <w:rPr>
                                  <w:rFonts w:ascii="Arial" w:hAnsi="Arial" w:cstheme="minorBidi"/>
                                  <w:color w:val="000000"/>
                                  <w:kern w:val="24"/>
                                  <w:sz w:val="16"/>
                                  <w:szCs w:val="12"/>
                                </w:rPr>
                                <w:t>; left column) and in aggregate (</w:t>
                              </w:r>
                              <w:r w:rsidRPr="008517C4">
                                <w:rPr>
                                  <w:rFonts w:ascii="Arial" w:hAnsi="Arial" w:cstheme="minorBidi"/>
                                  <w:color w:val="FF0000"/>
                                  <w:kern w:val="24"/>
                                  <w:sz w:val="16"/>
                                  <w:szCs w:val="12"/>
                                </w:rPr>
                                <w:t xml:space="preserve">exposed </w:t>
                              </w:r>
                              <w:r w:rsidRPr="008517C4">
                                <w:rPr>
                                  <w:rFonts w:ascii="Arial" w:hAnsi="Arial" w:cstheme="minorBidi"/>
                                  <w:color w:val="000000"/>
                                  <w:kern w:val="24"/>
                                  <w:sz w:val="16"/>
                                  <w:szCs w:val="12"/>
                                </w:rPr>
                                <w:t xml:space="preserve">vs. </w:t>
                              </w:r>
                              <w:r w:rsidRPr="008517C4">
                                <w:rPr>
                                  <w:rFonts w:ascii="Arial" w:hAnsi="Arial" w:cstheme="minorBidi"/>
                                  <w:color w:val="0070C0"/>
                                  <w:kern w:val="24"/>
                                  <w:sz w:val="16"/>
                                  <w:szCs w:val="12"/>
                                </w:rPr>
                                <w:t>non-exposed</w:t>
                              </w:r>
                              <w:r w:rsidRPr="008517C4">
                                <w:rPr>
                                  <w:rFonts w:ascii="Arial" w:hAnsi="Arial" w:cstheme="minorBidi"/>
                                  <w:color w:val="000000"/>
                                  <w:kern w:val="24"/>
                                  <w:sz w:val="16"/>
                                  <w:szCs w:val="12"/>
                                </w:rPr>
                                <w:t xml:space="preserve">; right column). The total number of clades </w:t>
                              </w:r>
                              <w:r>
                                <w:rPr>
                                  <w:rFonts w:ascii="Arial" w:hAnsi="Arial" w:cstheme="minorBidi"/>
                                  <w:color w:val="000000"/>
                                  <w:kern w:val="24"/>
                                  <w:sz w:val="16"/>
                                  <w:szCs w:val="12"/>
                                </w:rPr>
                                <w:t>declines significantly from month 1 to subsequent months regardl</w:t>
                              </w:r>
                              <w:r w:rsidRPr="008517C4">
                                <w:rPr>
                                  <w:rFonts w:ascii="Arial" w:hAnsi="Arial" w:cstheme="minorBidi"/>
                                  <w:color w:val="000000"/>
                                  <w:kern w:val="24"/>
                                  <w:sz w:val="16"/>
                                  <w:szCs w:val="12"/>
                                </w:rPr>
                                <w:t>ess of exposure</w:t>
                              </w:r>
                              <w:r>
                                <w:rPr>
                                  <w:rFonts w:ascii="Arial" w:hAnsi="Arial" w:cstheme="minorBidi"/>
                                  <w:color w:val="000000"/>
                                  <w:kern w:val="24"/>
                                  <w:sz w:val="16"/>
                                  <w:szCs w:val="12"/>
                                </w:rPr>
                                <w:t>. Mean clade sizes remain constant with time with UV exceeding non-UV in months 1 &amp; 2 and the opposite in months 3 &amp; 4. The CV his higher for UV than non-UV and this difference increases substantially in months 3 &amp; 4.</w:t>
                              </w:r>
                              <w:r w:rsidRPr="008517C4">
                                <w:rPr>
                                  <w:rFonts w:ascii="Arial" w:hAnsi="Arial" w:cstheme="minorBidi"/>
                                  <w:color w:val="000000"/>
                                  <w:kern w:val="24"/>
                                  <w:sz w:val="16"/>
                                  <w:szCs w:val="12"/>
                                </w:rPr>
                                <w:t xml:space="preserve"> </w:t>
                              </w:r>
                            </w:p>
                          </w:txbxContent>
                        </wps:txbx>
                        <wps:bodyPr wrap="square" lIns="0" tIns="0" rIns="0" bIns="0" rtlCol="0">
                          <a:spAutoFit/>
                        </wps:bodyPr>
                      </wps:wsp>
                      <wpg:grpSp>
                        <wpg:cNvPr id="50" name="Group 50">
                          <a:extLst/>
                        </wpg:cNvPr>
                        <wpg:cNvGrpSpPr/>
                        <wpg:grpSpPr>
                          <a:xfrm>
                            <a:off x="0" y="0"/>
                            <a:ext cx="1965938" cy="3231770"/>
                            <a:chOff x="0" y="0"/>
                            <a:chExt cx="1965938" cy="3231770"/>
                          </a:xfrm>
                        </wpg:grpSpPr>
                        <pic:pic xmlns:pic="http://schemas.openxmlformats.org/drawingml/2006/picture">
                          <pic:nvPicPr>
                            <pic:cNvPr id="51" name="Picture 51">
                              <a:extLst/>
                            </pic:cNvPr>
                            <pic:cNvPicPr>
                              <a:picLocks noChangeAspect="1"/>
                            </pic:cNvPicPr>
                          </pic:nvPicPr>
                          <pic:blipFill>
                            <a:blip r:embed="rId12"/>
                            <a:stretch>
                              <a:fillRect/>
                            </a:stretch>
                          </pic:blipFill>
                          <pic:spPr>
                            <a:xfrm>
                              <a:off x="0" y="247600"/>
                              <a:ext cx="1444752" cy="908406"/>
                            </a:xfrm>
                            <a:prstGeom prst="rect">
                              <a:avLst/>
                            </a:prstGeom>
                          </pic:spPr>
                        </pic:pic>
                        <pic:pic xmlns:pic="http://schemas.openxmlformats.org/drawingml/2006/picture">
                          <pic:nvPicPr>
                            <pic:cNvPr id="52" name="Picture 52">
                              <a:extLst/>
                            </pic:cNvPr>
                            <pic:cNvPicPr>
                              <a:picLocks noChangeAspect="1"/>
                            </pic:cNvPicPr>
                          </pic:nvPicPr>
                          <pic:blipFill>
                            <a:blip r:embed="rId13"/>
                            <a:stretch>
                              <a:fillRect/>
                            </a:stretch>
                          </pic:blipFill>
                          <pic:spPr>
                            <a:xfrm>
                              <a:off x="2055" y="1075549"/>
                              <a:ext cx="1426464" cy="797283"/>
                            </a:xfrm>
                            <a:prstGeom prst="rect">
                              <a:avLst/>
                            </a:prstGeom>
                          </pic:spPr>
                        </pic:pic>
                        <pic:pic xmlns:pic="http://schemas.openxmlformats.org/drawingml/2006/picture">
                          <pic:nvPicPr>
                            <pic:cNvPr id="53" name="Picture 53">
                              <a:extLst/>
                            </pic:cNvPr>
                            <pic:cNvPicPr>
                              <a:picLocks noChangeAspect="1"/>
                            </pic:cNvPicPr>
                          </pic:nvPicPr>
                          <pic:blipFill>
                            <a:blip r:embed="rId14"/>
                            <a:stretch>
                              <a:fillRect/>
                            </a:stretch>
                          </pic:blipFill>
                          <pic:spPr>
                            <a:xfrm>
                              <a:off x="23548" y="1944056"/>
                              <a:ext cx="1403032" cy="1287714"/>
                            </a:xfrm>
                            <a:prstGeom prst="rect">
                              <a:avLst/>
                            </a:prstGeom>
                          </pic:spPr>
                        </pic:pic>
                        <pic:pic xmlns:pic="http://schemas.openxmlformats.org/drawingml/2006/picture">
                          <pic:nvPicPr>
                            <pic:cNvPr id="54" name="Picture 54">
                              <a:extLst/>
                            </pic:cNvPr>
                            <pic:cNvPicPr>
                              <a:picLocks noChangeAspect="1"/>
                            </pic:cNvPicPr>
                          </pic:nvPicPr>
                          <pic:blipFill>
                            <a:blip r:embed="rId15"/>
                            <a:stretch>
                              <a:fillRect/>
                            </a:stretch>
                          </pic:blipFill>
                          <pic:spPr>
                            <a:xfrm>
                              <a:off x="1516252" y="1100939"/>
                              <a:ext cx="449686" cy="802665"/>
                            </a:xfrm>
                            <a:prstGeom prst="rect">
                              <a:avLst/>
                            </a:prstGeom>
                          </pic:spPr>
                        </pic:pic>
                        <pic:pic xmlns:pic="http://schemas.openxmlformats.org/drawingml/2006/picture">
                          <pic:nvPicPr>
                            <pic:cNvPr id="55" name="Picture 55">
                              <a:extLst/>
                            </pic:cNvPr>
                            <pic:cNvPicPr>
                              <a:picLocks noChangeAspect="1"/>
                            </pic:cNvPicPr>
                          </pic:nvPicPr>
                          <pic:blipFill>
                            <a:blip r:embed="rId16"/>
                            <a:stretch>
                              <a:fillRect/>
                            </a:stretch>
                          </pic:blipFill>
                          <pic:spPr>
                            <a:xfrm>
                              <a:off x="1516252" y="251489"/>
                              <a:ext cx="449686" cy="909043"/>
                            </a:xfrm>
                            <a:prstGeom prst="rect">
                              <a:avLst/>
                            </a:prstGeom>
                          </pic:spPr>
                        </pic:pic>
                        <pic:pic xmlns:pic="http://schemas.openxmlformats.org/drawingml/2006/picture">
                          <pic:nvPicPr>
                            <pic:cNvPr id="56" name="Picture 56">
                              <a:extLst/>
                            </pic:cNvPr>
                            <pic:cNvPicPr>
                              <a:picLocks noChangeAspect="1"/>
                            </pic:cNvPicPr>
                          </pic:nvPicPr>
                          <pic:blipFill>
                            <a:blip r:embed="rId17"/>
                            <a:stretch>
                              <a:fillRect/>
                            </a:stretch>
                          </pic:blipFill>
                          <pic:spPr>
                            <a:xfrm>
                              <a:off x="1458228" y="1940103"/>
                              <a:ext cx="507710" cy="1145974"/>
                            </a:xfrm>
                            <a:prstGeom prst="rect">
                              <a:avLst/>
                            </a:prstGeom>
                          </pic:spPr>
                        </pic:pic>
                        <wpg:grpSp>
                          <wpg:cNvPr id="57" name="Group 57">
                            <a:extLst/>
                          </wpg:cNvPr>
                          <wpg:cNvGrpSpPr/>
                          <wpg:grpSpPr>
                            <a:xfrm>
                              <a:off x="721869" y="0"/>
                              <a:ext cx="959567" cy="308610"/>
                              <a:chOff x="721869" y="0"/>
                              <a:chExt cx="959567" cy="308610"/>
                            </a:xfrm>
                          </wpg:grpSpPr>
                          <wps:wsp>
                            <wps:cNvPr id="58" name="Rectangle 58">
                              <a:extLst/>
                            </wps:cNvPr>
                            <wps:cNvSpPr/>
                            <wps:spPr>
                              <a:xfrm>
                                <a:off x="721869" y="54850"/>
                                <a:ext cx="185057" cy="91440"/>
                              </a:xfrm>
                              <a:prstGeom prst="rect">
                                <a:avLst/>
                              </a:prstGeom>
                              <a:solidFill>
                                <a:srgbClr val="0B51EB"/>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Rectangle 59">
                              <a:extLst/>
                            </wps:cNvPr>
                            <wps:cNvSpPr/>
                            <wps:spPr>
                              <a:xfrm>
                                <a:off x="721869" y="162800"/>
                                <a:ext cx="185057" cy="914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 name="TextBox 26">
                              <a:extLst/>
                            </wps:cNvPr>
                            <wps:cNvSpPr txBox="1"/>
                            <wps:spPr>
                              <a:xfrm>
                                <a:off x="844506" y="0"/>
                                <a:ext cx="836930" cy="308610"/>
                              </a:xfrm>
                              <a:prstGeom prst="rect">
                                <a:avLst/>
                              </a:prstGeom>
                              <a:noFill/>
                            </wps:spPr>
                            <wps:txbx>
                              <w:txbxContent>
                                <w:p w14:paraId="4FF4D289" w14:textId="77777777" w:rsidR="005C72AF" w:rsidRDefault="005C72AF" w:rsidP="008517C4">
                                  <w:pPr>
                                    <w:pStyle w:val="NormalWeb"/>
                                    <w:spacing w:before="0" w:beforeAutospacing="0" w:after="0" w:afterAutospacing="0"/>
                                  </w:pPr>
                                  <w:r>
                                    <w:rPr>
                                      <w:rFonts w:asciiTheme="minorHAnsi" w:hAnsi="Calibri" w:cstheme="minorBidi"/>
                                      <w:color w:val="000000" w:themeColor="text1"/>
                                      <w:kern w:val="24"/>
                                      <w:sz w:val="14"/>
                                      <w:szCs w:val="14"/>
                                    </w:rPr>
                                    <w:t>Unexposed (NON)</w:t>
                                  </w:r>
                                </w:p>
                                <w:p w14:paraId="7E3DA6F6" w14:textId="77777777" w:rsidR="005C72AF" w:rsidRDefault="005C72AF" w:rsidP="008517C4">
                                  <w:pPr>
                                    <w:pStyle w:val="NormalWeb"/>
                                    <w:spacing w:before="0" w:beforeAutospacing="0" w:after="0" w:afterAutospacing="0"/>
                                  </w:pPr>
                                  <w:r>
                                    <w:rPr>
                                      <w:rFonts w:asciiTheme="minorHAnsi" w:hAnsi="Calibri" w:cstheme="minorBidi"/>
                                      <w:color w:val="000000" w:themeColor="text1"/>
                                      <w:kern w:val="24"/>
                                      <w:sz w:val="14"/>
                                      <w:szCs w:val="14"/>
                                    </w:rPr>
                                    <w:t>Exposed (UV)</w:t>
                                  </w:r>
                                </w:p>
                              </w:txbxContent>
                            </wps:txbx>
                            <wps:bodyPr wrap="none" rtlCol="0">
                              <a:spAutoFit/>
                            </wps:bodyPr>
                          </wps:wsp>
                        </wpg:grpSp>
                      </wpg:grpSp>
                    </wpg:wgp>
                  </a:graphicData>
                </a:graphic>
              </wp:anchor>
            </w:drawing>
          </mc:Choice>
          <mc:Fallback>
            <w:pict>
              <v:group w14:anchorId="5C48D123" id="Group 1" o:spid="_x0000_s1051" style="position:absolute;left:0;text-align:left;margin-left:4.85pt;margin-top:.2pt;width:155.1pt;height:415.35pt;z-index:251691008" coordsize="19698,527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">
                <v:shape id="TextBox 2" o:spid="_x0000_s1052" type="#_x0000_t202" style="position:absolute;left:235;top:32886;width:19463;height:19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XEGsEA&#10;AADbAAAADwAAAGRycy9kb3ducmV2LnhtbESPQYvCMBSE74L/ITzBi2haEdFqFFkUxNuqF2+P5tkW&#10;m5fSZNvqrzeCsMdhZr5h1tvOlKKh2hWWFcSTCARxanXBmYLr5TBegHAeWWNpmRQ8ycF20++tMdG2&#10;5V9qzj4TAcIuQQW591UipUtzMugmtiIO3t3WBn2QdSZ1jW2Am1JOo2guDRYcFnKs6Cen9HH+Mwrm&#10;3b4anZY0bV9p2fDtFceeYqWGg263AuGp8//hb/uoFcyW8PkSf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lxBrBAAAA2wAAAA8AAAAAAAAAAAAAAAAAmAIAAGRycy9kb3du&#10;cmV2LnhtbFBLBQYAAAAABAAEAPUAAACGAwAAAAA=&#10;" filled="f" stroked="f">
                  <v:textbox style="mso-fit-shape-to-text:t" inset="0,0,0,0">
                    <w:txbxContent>
                      <w:p w14:paraId="22D7E83B" w14:textId="72EEB9B2" w:rsidR="005C72AF" w:rsidRPr="008517C4" w:rsidRDefault="005C72AF" w:rsidP="008517C4">
                        <w:pPr>
                          <w:pStyle w:val="NormalWeb"/>
                          <w:spacing w:before="0" w:beforeAutospacing="0" w:after="0" w:afterAutospacing="0"/>
                          <w:jc w:val="both"/>
                          <w:rPr>
                            <w:sz w:val="36"/>
                          </w:rPr>
                        </w:pPr>
                        <w:r w:rsidRPr="008517C4">
                          <w:rPr>
                            <w:rFonts w:ascii="Arial" w:hAnsi="Arial" w:cstheme="minorBidi"/>
                            <w:b/>
                            <w:bCs/>
                            <w:color w:val="000000"/>
                            <w:kern w:val="24"/>
                            <w:sz w:val="16"/>
                            <w:szCs w:val="12"/>
                          </w:rPr>
                          <w:t>Fig</w:t>
                        </w:r>
                        <w:r>
                          <w:rPr>
                            <w:rFonts w:ascii="Arial" w:hAnsi="Arial" w:cstheme="minorBidi"/>
                            <w:b/>
                            <w:bCs/>
                            <w:color w:val="000000"/>
                            <w:kern w:val="24"/>
                            <w:sz w:val="16"/>
                            <w:szCs w:val="12"/>
                          </w:rPr>
                          <w:t>ure</w:t>
                        </w:r>
                        <w:r w:rsidRPr="008517C4">
                          <w:rPr>
                            <w:rFonts w:ascii="Arial" w:hAnsi="Arial" w:cstheme="minorBidi"/>
                            <w:b/>
                            <w:bCs/>
                            <w:color w:val="000000"/>
                            <w:kern w:val="24"/>
                            <w:sz w:val="16"/>
                            <w:szCs w:val="12"/>
                          </w:rPr>
                          <w:t xml:space="preserve"> </w:t>
                        </w:r>
                        <w:r>
                          <w:rPr>
                            <w:rFonts w:ascii="Arial" w:hAnsi="Arial" w:cstheme="minorBidi"/>
                            <w:b/>
                            <w:bCs/>
                            <w:color w:val="000000"/>
                            <w:kern w:val="24"/>
                            <w:sz w:val="16"/>
                            <w:szCs w:val="12"/>
                          </w:rPr>
                          <w:t>2</w:t>
                        </w:r>
                        <w:r w:rsidRPr="008517C4">
                          <w:rPr>
                            <w:rFonts w:ascii="Arial" w:hAnsi="Arial" w:cstheme="minorBidi"/>
                            <w:b/>
                            <w:bCs/>
                            <w:color w:val="000000"/>
                            <w:kern w:val="24"/>
                            <w:sz w:val="16"/>
                            <w:szCs w:val="12"/>
                          </w:rPr>
                          <w:t xml:space="preserve">.  Dynamical quantification of clades across time following UV-exposure. </w:t>
                        </w:r>
                        <w:r w:rsidRPr="008517C4">
                          <w:rPr>
                            <w:rFonts w:ascii="Arial" w:hAnsi="Arial" w:cstheme="minorBidi"/>
                            <w:color w:val="000000"/>
                            <w:kern w:val="24"/>
                            <w:sz w:val="16"/>
                            <w:szCs w:val="12"/>
                          </w:rPr>
                          <w:t xml:space="preserve">The violin plots show the distribution of clade numbers (top), log-transformed clade volumes (middle row), and the coefficient of variation of clade sizes (bottom row) for each </w:t>
                        </w:r>
                        <w:r>
                          <w:rPr>
                            <w:rFonts w:ascii="Arial" w:hAnsi="Arial" w:cstheme="minorBidi"/>
                            <w:color w:val="000000"/>
                            <w:kern w:val="24"/>
                            <w:sz w:val="16"/>
                            <w:szCs w:val="12"/>
                          </w:rPr>
                          <w:t xml:space="preserve">sample </w:t>
                        </w:r>
                        <w:r w:rsidRPr="008517C4">
                          <w:rPr>
                            <w:rFonts w:ascii="Arial" w:hAnsi="Arial" w:cstheme="minorBidi"/>
                            <w:color w:val="000000"/>
                            <w:kern w:val="24"/>
                            <w:sz w:val="16"/>
                            <w:szCs w:val="12"/>
                          </w:rPr>
                          <w:t>(</w:t>
                        </w:r>
                        <w:r w:rsidRPr="008517C4">
                          <w:rPr>
                            <w:rFonts w:ascii="Arial" w:hAnsi="Arial" w:cstheme="minorBidi"/>
                            <w:color w:val="FF0000"/>
                            <w:kern w:val="24"/>
                            <w:sz w:val="16"/>
                            <w:szCs w:val="12"/>
                          </w:rPr>
                          <w:t xml:space="preserve">exposed </w:t>
                        </w:r>
                        <w:r w:rsidRPr="008517C4">
                          <w:rPr>
                            <w:rFonts w:ascii="Arial" w:hAnsi="Arial" w:cstheme="minorBidi"/>
                            <w:color w:val="000000"/>
                            <w:kern w:val="24"/>
                            <w:sz w:val="16"/>
                            <w:szCs w:val="12"/>
                          </w:rPr>
                          <w:t xml:space="preserve">vs. </w:t>
                        </w:r>
                        <w:r w:rsidRPr="008517C4">
                          <w:rPr>
                            <w:rFonts w:ascii="Arial" w:hAnsi="Arial" w:cstheme="minorBidi"/>
                            <w:color w:val="0070C0"/>
                            <w:kern w:val="24"/>
                            <w:sz w:val="16"/>
                            <w:szCs w:val="12"/>
                          </w:rPr>
                          <w:t>non-exposed</w:t>
                        </w:r>
                        <w:r w:rsidRPr="008517C4">
                          <w:rPr>
                            <w:rFonts w:ascii="Arial" w:hAnsi="Arial" w:cstheme="minorBidi"/>
                            <w:color w:val="000000"/>
                            <w:kern w:val="24"/>
                            <w:sz w:val="16"/>
                            <w:szCs w:val="12"/>
                          </w:rPr>
                          <w:t>; left column) and in aggregate (</w:t>
                        </w:r>
                        <w:r w:rsidRPr="008517C4">
                          <w:rPr>
                            <w:rFonts w:ascii="Arial" w:hAnsi="Arial" w:cstheme="minorBidi"/>
                            <w:color w:val="FF0000"/>
                            <w:kern w:val="24"/>
                            <w:sz w:val="16"/>
                            <w:szCs w:val="12"/>
                          </w:rPr>
                          <w:t xml:space="preserve">exposed </w:t>
                        </w:r>
                        <w:r w:rsidRPr="008517C4">
                          <w:rPr>
                            <w:rFonts w:ascii="Arial" w:hAnsi="Arial" w:cstheme="minorBidi"/>
                            <w:color w:val="000000"/>
                            <w:kern w:val="24"/>
                            <w:sz w:val="16"/>
                            <w:szCs w:val="12"/>
                          </w:rPr>
                          <w:t xml:space="preserve">vs. </w:t>
                        </w:r>
                        <w:r w:rsidRPr="008517C4">
                          <w:rPr>
                            <w:rFonts w:ascii="Arial" w:hAnsi="Arial" w:cstheme="minorBidi"/>
                            <w:color w:val="0070C0"/>
                            <w:kern w:val="24"/>
                            <w:sz w:val="16"/>
                            <w:szCs w:val="12"/>
                          </w:rPr>
                          <w:t>non-exposed</w:t>
                        </w:r>
                        <w:r w:rsidRPr="008517C4">
                          <w:rPr>
                            <w:rFonts w:ascii="Arial" w:hAnsi="Arial" w:cstheme="minorBidi"/>
                            <w:color w:val="000000"/>
                            <w:kern w:val="24"/>
                            <w:sz w:val="16"/>
                            <w:szCs w:val="12"/>
                          </w:rPr>
                          <w:t xml:space="preserve">; right column). The total number of clades </w:t>
                        </w:r>
                        <w:r>
                          <w:rPr>
                            <w:rFonts w:ascii="Arial" w:hAnsi="Arial" w:cstheme="minorBidi"/>
                            <w:color w:val="000000"/>
                            <w:kern w:val="24"/>
                            <w:sz w:val="16"/>
                            <w:szCs w:val="12"/>
                          </w:rPr>
                          <w:t>declines significantly from month 1 to subsequent months regardl</w:t>
                        </w:r>
                        <w:r w:rsidRPr="008517C4">
                          <w:rPr>
                            <w:rFonts w:ascii="Arial" w:hAnsi="Arial" w:cstheme="minorBidi"/>
                            <w:color w:val="000000"/>
                            <w:kern w:val="24"/>
                            <w:sz w:val="16"/>
                            <w:szCs w:val="12"/>
                          </w:rPr>
                          <w:t>ess of exposure</w:t>
                        </w:r>
                        <w:r>
                          <w:rPr>
                            <w:rFonts w:ascii="Arial" w:hAnsi="Arial" w:cstheme="minorBidi"/>
                            <w:color w:val="000000"/>
                            <w:kern w:val="24"/>
                            <w:sz w:val="16"/>
                            <w:szCs w:val="12"/>
                          </w:rPr>
                          <w:t>. Mean clade sizes remain constant with time with UV exceeding non-UV in months 1 &amp; 2 and the opposite in months 3 &amp; 4. The CV his higher for UV than non-UV and this difference increases substantially in months 3 &amp; 4.</w:t>
                        </w:r>
                        <w:r w:rsidRPr="008517C4">
                          <w:rPr>
                            <w:rFonts w:ascii="Arial" w:hAnsi="Arial" w:cstheme="minorBidi"/>
                            <w:color w:val="000000"/>
                            <w:kern w:val="24"/>
                            <w:sz w:val="16"/>
                            <w:szCs w:val="12"/>
                          </w:rPr>
                          <w:t xml:space="preserve"> </w:t>
                        </w:r>
                      </w:p>
                    </w:txbxContent>
                  </v:textbox>
                </v:shape>
                <v:group id="Group 50" o:spid="_x0000_s1053" style="position:absolute;width:19659;height:32317" coordsize="19659,323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51" o:spid="_x0000_s1054" type="#_x0000_t75" style="position:absolute;top:2476;width:14447;height:9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3YIfDAAAA2wAAAA8AAABkcnMvZG93bnJldi54bWxEj0FrwkAUhO9C/8PyCr3pJkKLRNdQAkVv&#10;pdaIx0f2mUSzb8PumqT99d1CocdhZr5hNvlkOjGQ861lBekiAUFcWd1yreD4+TZfgfABWWNnmRR8&#10;kYd8+zDbYKbtyB80HEItIoR9hgqaEPpMSl81ZNAvbE8cvYt1BkOUrpba4RjhppPLJHmRBluOCw32&#10;VDRU3Q53o+B9XJ7LIt0NV+nO5Xd7ItxJUurpcXpdgwg0hf/wX3uvFTyn8Psl/gC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dgh8MAAADbAAAADwAAAAAAAAAAAAAAAACf&#10;AgAAZHJzL2Rvd25yZXYueG1sUEsFBgAAAAAEAAQA9wAAAI8DAAAAAA==&#10;">
                    <v:imagedata r:id="rId18" o:title=""/>
                    <v:path arrowok="t"/>
                  </v:shape>
                  <v:shape id="Picture 52" o:spid="_x0000_s1055" type="#_x0000_t75" style="position:absolute;left:20;top:10755;width:14265;height:7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f+vDFAAAA2wAAAA8AAABkcnMvZG93bnJldi54bWxEj0FrwkAUhO9C/8PyCr1I3ShoQ+oqYrFI&#10;i0itgsdH9plNzb4N2a1J/31XEDwOM/MNM513thIXanzpWMFwkIAgzp0uuVCw/149pyB8QNZYOSYF&#10;f+RhPnvoTTHTruUvuuxCISKEfYYKTAh1JqXPDVn0A1cTR+/kGoshyqaQusE2wm0lR0kykRZLjgsG&#10;a1oays+7X6vg/ZS2h+2m//nC3uR+dXyrPg4/Sj09dotXEIG6cA/f2mutYDyC65f4A+Ts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3/rwxQAAANsAAAAPAAAAAAAAAAAAAAAA&#10;AJ8CAABkcnMvZG93bnJldi54bWxQSwUGAAAAAAQABAD3AAAAkQMAAAAA&#10;">
                    <v:imagedata r:id="rId19" o:title=""/>
                    <v:path arrowok="t"/>
                  </v:shape>
                  <v:shape id="Picture 53" o:spid="_x0000_s1056" type="#_x0000_t75" style="position:absolute;left:235;top:19440;width:14030;height:12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MJ6vGAAAA2wAAAA8AAABkcnMvZG93bnJldi54bWxEj0FrAjEUhO+F/ofwCt5q1kqLbI0iFkGE&#10;tuhWsLfn5rlZ3byETarb/vqmIPQ4zMw3zHja2UacqQ21YwWDfgaCuHS65krBR7G4H4EIEVlj45gU&#10;fFOA6eT2Zoy5dhde03kTK5EgHHJUYGL0uZShNGQx9J0nTt7BtRZjkm0ldYuXBLeNfMiyJ2mx5rRg&#10;0NPcUHnafFkF8fP4Kt9XZpj9zHdv3rtiX2xflOrddbNnEJG6+B++tpdaweMQ/r6kHyA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8wnq8YAAADbAAAADwAAAAAAAAAAAAAA&#10;AACfAgAAZHJzL2Rvd25yZXYueG1sUEsFBgAAAAAEAAQA9wAAAJIDAAAAAA==&#10;">
                    <v:imagedata r:id="rId20" o:title=""/>
                    <v:path arrowok="t"/>
                  </v:shape>
                  <v:shape id="Picture 54" o:spid="_x0000_s1057" type="#_x0000_t75" style="position:absolute;left:15162;top:11009;width:4497;height:8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E7XDAAAA2wAAAA8AAABkcnMvZG93bnJldi54bWxEj0FrAjEUhO+C/yE8wcuiWUVFtkbRgtCD&#10;l9qC18fmuQndvCxJum7/fVMQehxm5htmdxhcK3oK0XpWsJiXIIhrry03Cj4/zrMtiJiQNbaeScEP&#10;RTjsx6MdVto/+J36a2pEhnCsUIFJqaukjLUhh3HuO+Ls3X1wmLIMjdQBHxnuWrksy410aDkvGOzo&#10;1VD9df12CtKxaG6b4rI15anri/vFmnC2Sk0nw/EFRKIh/Yef7TetYL2Cvy/5B8j9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6UTtcMAAADbAAAADwAAAAAAAAAAAAAAAACf&#10;AgAAZHJzL2Rvd25yZXYueG1sUEsFBgAAAAAEAAQA9wAAAI8DAAAAAA==&#10;">
                    <v:imagedata r:id="rId21" o:title=""/>
                    <v:path arrowok="t"/>
                  </v:shape>
                  <v:shape id="Picture 55" o:spid="_x0000_s1058" type="#_x0000_t75" style="position:absolute;left:15162;top:2514;width:4497;height:90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rPQjFAAAA2wAAAA8AAABkcnMvZG93bnJldi54bWxEj0FrwkAUhO8F/8PyCl6CblpIkOgqJSD1&#10;4KXRg8dH9plEs29jdpvEf98tFHocZuYbZrObTCsG6l1jWcHbMgZBXFrdcKXgfNovViCcR9bYWiYF&#10;T3Kw285eNphpO/IXDYWvRICwy1BB7X2XSenKmgy6pe2Ig3e1vUEfZF9J3eMY4KaV73GcSoMNh4Ua&#10;O8prKu/Ft1HQJVV+XEX5dDw9blHafF4eeXFQav46faxBeJr8f/ivfdAKkgR+v4Qf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az0IxQAAANsAAAAPAAAAAAAAAAAAAAAA&#10;AJ8CAABkcnMvZG93bnJldi54bWxQSwUGAAAAAAQABAD3AAAAkQMAAAAA&#10;">
                    <v:imagedata r:id="rId22" o:title=""/>
                    <v:path arrowok="t"/>
                  </v:shape>
                  <v:shape id="Picture 56" o:spid="_x0000_s1059" type="#_x0000_t75" style="position:absolute;left:14582;top:19401;width:5077;height:11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CcD7BAAAA2wAAAA8AAABkcnMvZG93bnJldi54bWxEj0+LwjAUxO+C3yE8wZumLviHahRxFXZv&#10;Wr14ezTPtti81CTa7rffCAt7HGbmN8xq05lavMj5yrKCyTgBQZxbXXGh4HI+jBYgfEDWWFsmBT/k&#10;YbPu91aYatvyiV5ZKESEsE9RQRlCk0rp85IM+rFtiKN3s85giNIVUjtsI9zU8iNJZtJgxXGhxIZ2&#10;JeX37GkU+P130x7c2cyZHpMj0vUzS65KDQfddgkiUBf+w3/tL61gOoP3l/gD5P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ACcD7BAAAA2wAAAA8AAAAAAAAAAAAAAAAAnwIA&#10;AGRycy9kb3ducmV2LnhtbFBLBQYAAAAABAAEAPcAAACNAwAAAAA=&#10;">
                    <v:imagedata r:id="rId23" o:title=""/>
                    <v:path arrowok="t"/>
                  </v:shape>
                  <v:group id="Group 57" o:spid="_x0000_s1060" style="position:absolute;left:7218;width:9596;height:3086" coordorigin="7218" coordsize="9595,3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58" o:spid="_x0000_s1061" style="position:absolute;left:7218;top:548;width:1851;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HrPsAA&#10;AADbAAAADwAAAGRycy9kb3ducmV2LnhtbERPPW/CMBDdkfofrKvUDRxaUaoUg1ClAgtDDd2v8RFH&#10;jc9WbEL493hAYnx634vV4FrRUxcbzwqmkwIEceVNw7WC4+F7/AEiJmSDrWdScKUIq+XTaIGl8Rf+&#10;oV6nWuQQjiUqsCmFUspYWXIYJz4QZ+7kO4cpw66WpsNLDnetfC2Kd+mw4dxgMdCXpepfn52Cdtb/&#10;Xt+m863eh3XU+m/YhJNV6uV5WH+CSDSkh/ju3hkFszw2f8k/QC5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HrPsAAAADbAAAADwAAAAAAAAAAAAAAAACYAgAAZHJzL2Rvd25y&#10;ZXYueG1sUEsFBgAAAAAEAAQA9QAAAIUDAAAAAA==&#10;" fillcolor="#0b51eb" stroked="f" strokeweight="1pt"/>
                    <v:rect id="Rectangle 59" o:spid="_x0000_s1062" style="position:absolute;left:7218;top:1628;width:1851;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xTqMEA&#10;AADbAAAADwAAAGRycy9kb3ducmV2LnhtbESPwWrDMBBE74H+g9hCb7Gc0ITUsRKCobTHNknvi7Wx&#10;TKyVI6m2+/dVoZDjMDNvmHI/2U4M5EPrWMEiy0EQ10633Cg4n17nGxAhImvsHJOCHwqw3z3MSiy0&#10;G/mThmNsRIJwKFCBibEvpAy1IYshcz1x8i7OW4xJ+kZqj2OC204u83wtLbacFgz2VBmqr8dvq0BP&#10;48qZ6vZcoRy+bP6GB/pApZ4ep8MWRKQp3sP/7XetYPUCf1/SD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U6jBAAAA2wAAAA8AAAAAAAAAAAAAAAAAmAIAAGRycy9kb3du&#10;cmV2LnhtbFBLBQYAAAAABAAEAPUAAACGAwAAAAA=&#10;" fillcolor="red" stroked="f" strokeweight="1pt"/>
                    <v:shape id="TextBox 26" o:spid="_x0000_s1063" type="#_x0000_t202" style="position:absolute;left:8445;width:8369;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JpsEA&#10;AADbAAAADwAAAGRycy9kb3ducmV2LnhtbERP3WrCMBS+F3yHcITd2VTZpOuMMtwG3k2rD3Bozpqu&#10;zUlpsrbz6ZeLgZcf3/92P9lWDNT72rGCVZKCIC6drrlScL18LDMQPiBrbB2Tgl/ysN/NZ1vMtRv5&#10;TEMRKhFD2OeowITQ5VL60pBFn7iOOHJfrrcYIuwrqXscY7ht5TpNN9JizbHBYEcHQ2VT/FgFWWo/&#10;m+Z5ffL28bZ6Moc39959K/WwmF5fQASawl387z5qBZu4Pn6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GiabBAAAA2wAAAA8AAAAAAAAAAAAAAAAAmAIAAGRycy9kb3du&#10;cmV2LnhtbFBLBQYAAAAABAAEAPUAAACGAwAAAAA=&#10;" filled="f" stroked="f">
                      <v:textbox style="mso-fit-shape-to-text:t">
                        <w:txbxContent>
                          <w:p w14:paraId="4FF4D289" w14:textId="77777777" w:rsidR="005C72AF" w:rsidRDefault="005C72AF" w:rsidP="008517C4">
                            <w:pPr>
                              <w:pStyle w:val="NormalWeb"/>
                              <w:spacing w:before="0" w:beforeAutospacing="0" w:after="0" w:afterAutospacing="0"/>
                            </w:pPr>
                            <w:r>
                              <w:rPr>
                                <w:rFonts w:asciiTheme="minorHAnsi" w:hAnsi="Calibri" w:cstheme="minorBidi"/>
                                <w:color w:val="000000" w:themeColor="text1"/>
                                <w:kern w:val="24"/>
                                <w:sz w:val="14"/>
                                <w:szCs w:val="14"/>
                              </w:rPr>
                              <w:t>Unexposed (NON)</w:t>
                            </w:r>
                          </w:p>
                          <w:p w14:paraId="7E3DA6F6" w14:textId="77777777" w:rsidR="005C72AF" w:rsidRDefault="005C72AF" w:rsidP="008517C4">
                            <w:pPr>
                              <w:pStyle w:val="NormalWeb"/>
                              <w:spacing w:before="0" w:beforeAutospacing="0" w:after="0" w:afterAutospacing="0"/>
                            </w:pPr>
                            <w:r>
                              <w:rPr>
                                <w:rFonts w:asciiTheme="minorHAnsi" w:hAnsi="Calibri" w:cstheme="minorBidi"/>
                                <w:color w:val="000000" w:themeColor="text1"/>
                                <w:kern w:val="24"/>
                                <w:sz w:val="14"/>
                                <w:szCs w:val="14"/>
                              </w:rPr>
                              <w:t>Exposed (UV)</w:t>
                            </w:r>
                          </w:p>
                        </w:txbxContent>
                      </v:textbox>
                    </v:shape>
                  </v:group>
                </v:group>
                <w10:wrap type="square"/>
              </v:group>
            </w:pict>
          </mc:Fallback>
        </mc:AlternateContent>
      </w:r>
      <w:r w:rsidR="003C391A" w:rsidRPr="003C391A">
        <w:rPr>
          <w:rFonts w:ascii="Arial" w:hAnsi="Arial" w:cs="Arial"/>
          <w:b/>
          <w:sz w:val="22"/>
          <w:szCs w:val="22"/>
        </w:rPr>
        <w:t>PRELIMINARY DATA</w:t>
      </w:r>
    </w:p>
    <w:p w14:paraId="6908976E" w14:textId="598C9829" w:rsidR="003C391A" w:rsidRDefault="00EB558A" w:rsidP="00EB558A">
      <w:pPr>
        <w:jc w:val="both"/>
        <w:rPr>
          <w:rFonts w:ascii="Arial" w:hAnsi="Arial" w:cs="Arial"/>
          <w:sz w:val="22"/>
          <w:szCs w:val="22"/>
        </w:rPr>
      </w:pPr>
      <w:r>
        <w:rPr>
          <w:rFonts w:ascii="Arial" w:hAnsi="Arial" w:cs="Arial"/>
          <w:sz w:val="22"/>
          <w:szCs w:val="22"/>
        </w:rPr>
        <w:t xml:space="preserve">We have </w:t>
      </w:r>
      <w:del w:id="123" w:author="boe" w:date="2020-06-01T10:52:00Z">
        <w:r w:rsidDel="0027021B">
          <w:rPr>
            <w:rFonts w:ascii="Arial" w:hAnsi="Arial" w:cs="Arial"/>
            <w:sz w:val="22"/>
            <w:szCs w:val="22"/>
          </w:rPr>
          <w:delText xml:space="preserve">had </w:delText>
        </w:r>
      </w:del>
      <w:r>
        <w:rPr>
          <w:rFonts w:ascii="Arial" w:hAnsi="Arial" w:cs="Arial"/>
          <w:sz w:val="22"/>
          <w:szCs w:val="22"/>
        </w:rPr>
        <w:t xml:space="preserve">extensive experience with </w:t>
      </w:r>
      <w:del w:id="124" w:author="boe" w:date="2020-06-01T10:52:00Z">
        <w:r w:rsidR="00B7214C" w:rsidDel="0027021B">
          <w:rPr>
            <w:rFonts w:ascii="Arial" w:hAnsi="Arial" w:cs="Arial"/>
            <w:sz w:val="22"/>
            <w:szCs w:val="22"/>
          </w:rPr>
          <w:delText xml:space="preserve">our adaptation of </w:delText>
        </w:r>
      </w:del>
      <w:r w:rsidR="00B7214C">
        <w:rPr>
          <w:rFonts w:ascii="Arial" w:hAnsi="Arial" w:cs="Arial"/>
          <w:sz w:val="22"/>
          <w:szCs w:val="22"/>
        </w:rPr>
        <w:t>the UV-driven model of cuSCC in Hairless mice</w:t>
      </w:r>
      <w:r w:rsidR="007473BF">
        <w:rPr>
          <w:rFonts w:ascii="Arial" w:hAnsi="Arial" w:cs="Arial"/>
          <w:sz w:val="22"/>
          <w:szCs w:val="22"/>
        </w:rPr>
        <w:t xml:space="preserve"> to </w:t>
      </w:r>
      <w:r w:rsidR="00686E48">
        <w:rPr>
          <w:rFonts w:ascii="Arial" w:hAnsi="Arial" w:cs="Arial"/>
          <w:sz w:val="22"/>
          <w:szCs w:val="22"/>
        </w:rPr>
        <w:t xml:space="preserve">elucidate the genomics </w:t>
      </w:r>
      <w:r w:rsidR="007473BF">
        <w:rPr>
          <w:rFonts w:ascii="Arial" w:hAnsi="Arial" w:cs="Arial"/>
          <w:sz w:val="22"/>
          <w:szCs w:val="22"/>
        </w:rPr>
        <w:t>of UV-induced cuSCC development</w:t>
      </w:r>
      <w:r w:rsidR="00DA4927">
        <w:rPr>
          <w:rFonts w:ascii="Arial" w:hAnsi="Arial" w:cs="Arial"/>
          <w:sz w:val="22"/>
          <w:szCs w:val="22"/>
        </w:rPr>
        <w:fldChar w:fldCharType="begin">
          <w:fldData xml:space="preserve">PEVuZE5vdGU+PENpdGU+PEF1dGhvcj5DaGl0c2F6emFkZWg8L0F1dGhvcj48WWVhcj4yMDE2PC9Z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</w:fldData>
        </w:fldChar>
      </w:r>
      <w:r w:rsidR="00A62D5D">
        <w:rPr>
          <w:rFonts w:ascii="Arial" w:hAnsi="Arial" w:cs="Arial"/>
          <w:sz w:val="22"/>
          <w:szCs w:val="22"/>
        </w:rPr>
        <w:instrText xml:space="preserve"> ADDIN EN.CITE </w:instrText>
      </w:r>
      <w:r w:rsidR="00A62D5D">
        <w:rPr>
          <w:rFonts w:ascii="Arial" w:hAnsi="Arial" w:cs="Arial"/>
          <w:sz w:val="22"/>
          <w:szCs w:val="22"/>
        </w:rPr>
        <w:fldChar w:fldCharType="begin">
          <w:fldData xml:space="preserve">PEVuZE5vdGU+PENpdGU+PEF1dGhvcj5DaGl0c2F6emFkZWg8L0F1dGhvcj48WWVhcj4yMDE2PC9Z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</w:fldData>
        </w:fldChar>
      </w:r>
      <w:r w:rsidR="00A62D5D">
        <w:rPr>
          <w:rFonts w:ascii="Arial" w:hAnsi="Arial" w:cs="Arial"/>
          <w:sz w:val="22"/>
          <w:szCs w:val="22"/>
        </w:rPr>
        <w:instrText xml:space="preserve"> ADDIN EN.CITE.DATA </w:instrText>
      </w:r>
      <w:r w:rsidR="00A62D5D">
        <w:rPr>
          <w:rFonts w:ascii="Arial" w:hAnsi="Arial" w:cs="Arial"/>
          <w:sz w:val="22"/>
          <w:szCs w:val="22"/>
        </w:rPr>
      </w:r>
      <w:r w:rsidR="00A62D5D">
        <w:rPr>
          <w:rFonts w:ascii="Arial" w:hAnsi="Arial" w:cs="Arial"/>
          <w:sz w:val="22"/>
          <w:szCs w:val="22"/>
        </w:rPr>
        <w:fldChar w:fldCharType="end"/>
      </w:r>
      <w:r w:rsidR="00DA4927">
        <w:rPr>
          <w:rFonts w:ascii="Arial" w:hAnsi="Arial" w:cs="Arial"/>
          <w:sz w:val="22"/>
          <w:szCs w:val="22"/>
        </w:rPr>
      </w:r>
      <w:r w:rsidR="00DA4927">
        <w:rPr>
          <w:rFonts w:ascii="Arial" w:hAnsi="Arial" w:cs="Arial"/>
          <w:sz w:val="22"/>
          <w:szCs w:val="22"/>
        </w:rPr>
        <w:fldChar w:fldCharType="separate"/>
      </w:r>
      <w:r w:rsidR="00A62D5D" w:rsidRPr="00A62D5D">
        <w:rPr>
          <w:rFonts w:ascii="Arial" w:hAnsi="Arial" w:cs="Arial"/>
          <w:noProof/>
          <w:sz w:val="22"/>
          <w:szCs w:val="22"/>
          <w:vertAlign w:val="superscript"/>
        </w:rPr>
        <w:t>8</w:t>
      </w:r>
      <w:r w:rsidR="00DA4927">
        <w:rPr>
          <w:rFonts w:ascii="Arial" w:hAnsi="Arial" w:cs="Arial"/>
          <w:sz w:val="22"/>
          <w:szCs w:val="22"/>
        </w:rPr>
        <w:fldChar w:fldCharType="end"/>
      </w:r>
      <w:r w:rsidR="007473BF">
        <w:rPr>
          <w:rFonts w:ascii="Arial" w:hAnsi="Arial" w:cs="Arial"/>
          <w:sz w:val="22"/>
          <w:szCs w:val="22"/>
        </w:rPr>
        <w:t xml:space="preserve">. </w:t>
      </w:r>
      <w:r w:rsidR="003C391A" w:rsidRPr="003C391A">
        <w:rPr>
          <w:rFonts w:ascii="Arial" w:hAnsi="Arial" w:cs="Arial"/>
          <w:sz w:val="22"/>
          <w:szCs w:val="22"/>
        </w:rPr>
        <w:t xml:space="preserve">To enable </w:t>
      </w:r>
      <w:r w:rsidR="003C391A" w:rsidRPr="00EB558A">
        <w:rPr>
          <w:rFonts w:ascii="Arial" w:hAnsi="Arial" w:cs="Arial"/>
          <w:i/>
          <w:sz w:val="22"/>
          <w:szCs w:val="22"/>
        </w:rPr>
        <w:t>in-vivo</w:t>
      </w:r>
      <w:r w:rsidR="003C391A" w:rsidRPr="003C391A">
        <w:rPr>
          <w:rFonts w:ascii="Arial" w:hAnsi="Arial" w:cs="Arial"/>
          <w:sz w:val="22"/>
          <w:szCs w:val="22"/>
        </w:rPr>
        <w:t xml:space="preserve"> serial assessment of clonal dynamics</w:t>
      </w:r>
      <w:del w:id="125" w:author="boe" w:date="2020-06-01T10:53:00Z">
        <w:r w:rsidR="003C391A" w:rsidRPr="003C391A" w:rsidDel="0027021B">
          <w:rPr>
            <w:rFonts w:ascii="Arial" w:hAnsi="Arial" w:cs="Arial"/>
            <w:sz w:val="22"/>
            <w:szCs w:val="22"/>
          </w:rPr>
          <w:delText xml:space="preserve"> of skin epithelia</w:delText>
        </w:r>
      </w:del>
      <w:r w:rsidR="003C391A" w:rsidRPr="003C391A">
        <w:rPr>
          <w:rFonts w:ascii="Arial" w:hAnsi="Arial" w:cs="Arial"/>
          <w:sz w:val="22"/>
          <w:szCs w:val="22"/>
        </w:rPr>
        <w:t>, we generated mice harboring the ROSA26-BRainbow2.1 cassette</w:t>
      </w:r>
      <w:r w:rsidR="003C391A" w:rsidRPr="003C391A">
        <w:rPr>
          <w:rFonts w:ascii="Arial" w:hAnsi="Arial" w:cs="Arial"/>
          <w:sz w:val="22"/>
          <w:szCs w:val="22"/>
        </w:rPr>
        <w:fldChar w:fldCharType="begin"/>
      </w:r>
      <w:r w:rsidR="00E949CC">
        <w:rPr>
          <w:rFonts w:ascii="Arial" w:hAnsi="Arial" w:cs="Arial"/>
          <w:sz w:val="22"/>
          <w:szCs w:val="22"/>
        </w:rPr>
        <w:instrText xml:space="preserve"> ADDIN EN.CITE &lt;EndNote&gt;&lt;Cite&gt;&lt;Author&gt;Cai&lt;/Author&gt;&lt;Year&gt;2013&lt;/Year&gt;&lt;RecNum&gt;43418&lt;/RecNum&gt;&lt;DisplayText&gt;&lt;style face="superscript"&gt;47&lt;/style&gt;&lt;/DisplayText&gt;&lt;record&gt;&lt;rec-number&gt;43418&lt;/rec-number&gt;&lt;foreign-keys&gt;&lt;key app="EN" db-id="vz0f5spzhe9fr5edwpxxzttdss95x0s59s0r" timestamp="1584067879"&gt;43418&lt;/key&gt;&lt;/foreign-keys&gt;&lt;ref-type name="Journal Article"&gt;17&lt;/ref-type&gt;&lt;contributors&gt;&lt;authors&gt;&lt;author&gt;Cai, D.&lt;/author&gt;&lt;author&gt;Cohen, K. B.&lt;/author&gt;&lt;author&gt;Luo, T.&lt;/author&gt;&lt;author&gt;Lichtman, J. W.&lt;/author&gt;&lt;author&gt;Sanes, J. R.&lt;/author&gt;&lt;/authors&gt;&lt;/contributors&gt;&lt;auth-address&gt;1] Center for Brain Science, Harvard University, Cambridge, Massachusetts, USA. [2] Department of Molecular and Cellular Biology, Harvard University, Cambridge, Massachusetts, USA.&lt;/auth-address&gt;&lt;titles&gt;&lt;title&gt;Improved tools for the Brainbow toolbox&lt;/title&gt;&lt;secondary-title&gt;Nat Methods&lt;/secondary-title&gt;&lt;/titles&gt;&lt;periodical&gt;&lt;full-title&gt;Nat Methods&lt;/full-title&gt;&lt;/periodical&gt;&lt;pages&gt;540-7&lt;/pages&gt;&lt;volume&gt;10&lt;/volume&gt;&lt;number&gt;6&lt;/number&gt;&lt;edition&gt;2013/07/03&lt;/edition&gt;&lt;dates&gt;&lt;year&gt;2013&lt;/year&gt;&lt;pub-dates&gt;&lt;date&gt;May 5&lt;/date&gt;&lt;/pub-dates&gt;&lt;/dates&gt;&lt;isbn&gt;1548-7105 (Electronic)&amp;#xD;1548-7091 (Linking)&lt;/isbn&gt;&lt;accession-num&gt;23817127&lt;/accession-num&gt;&lt;urls&gt;&lt;related-urls&gt;&lt;url&gt;https://www.ncbi.nlm.nih.gov/pubmed/23817127&lt;/url&gt;&lt;/related-urls&gt;&lt;/urls&gt;&lt;custom2&gt;PMC3713494&lt;/custom2&gt;&lt;electronic-resource-num&gt;10.1038/nmeth.2450&lt;/electronic-resource-num&gt;&lt;/record&gt;&lt;/Cite&gt;&lt;/EndNote&gt;</w:instrText>
      </w:r>
      <w:r w:rsidR="003C391A" w:rsidRPr="003C391A">
        <w:rPr>
          <w:rFonts w:ascii="Arial" w:hAnsi="Arial" w:cs="Arial"/>
          <w:sz w:val="22"/>
          <w:szCs w:val="22"/>
        </w:rPr>
        <w:fldChar w:fldCharType="separate"/>
      </w:r>
      <w:r w:rsidR="00E949CC" w:rsidRPr="00E949CC">
        <w:rPr>
          <w:rFonts w:ascii="Arial" w:hAnsi="Arial" w:cs="Arial"/>
          <w:noProof/>
          <w:sz w:val="22"/>
          <w:szCs w:val="22"/>
          <w:vertAlign w:val="superscript"/>
        </w:rPr>
        <w:t>47</w:t>
      </w:r>
      <w:r w:rsidR="003C391A" w:rsidRPr="003C391A">
        <w:rPr>
          <w:rFonts w:ascii="Arial" w:hAnsi="Arial" w:cs="Arial"/>
          <w:sz w:val="22"/>
          <w:szCs w:val="22"/>
        </w:rPr>
        <w:fldChar w:fldCharType="end"/>
      </w:r>
      <w:r w:rsidR="003C391A" w:rsidRPr="003C391A">
        <w:rPr>
          <w:rFonts w:ascii="Arial" w:hAnsi="Arial" w:cs="Arial"/>
          <w:sz w:val="22"/>
          <w:szCs w:val="22"/>
        </w:rPr>
        <w:t xml:space="preserve"> in combination with K14-ERT2Cre</w:t>
      </w:r>
      <w:r w:rsidR="003C391A" w:rsidRPr="003C391A">
        <w:rPr>
          <w:rFonts w:ascii="Arial" w:hAnsi="Arial" w:cs="Arial"/>
          <w:sz w:val="22"/>
          <w:szCs w:val="22"/>
        </w:rPr>
        <w:fldChar w:fldCharType="begin">
          <w:fldData xml:space="preserve">PEVuZE5vdGU+PENpdGU+PEF1dGhvcj5WYXNpb3VraGluPC9BdXRob3I+PFllYXI+MTk5OTwvWWVh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</w:fldData>
        </w:fldChar>
      </w:r>
      <w:r w:rsidR="00E949CC">
        <w:rPr>
          <w:rFonts w:ascii="Arial" w:hAnsi="Arial" w:cs="Arial"/>
          <w:sz w:val="22"/>
          <w:szCs w:val="22"/>
        </w:rPr>
        <w:instrText xml:space="preserve"> ADDIN EN.CITE </w:instrText>
      </w:r>
      <w:r w:rsidR="00E949CC">
        <w:rPr>
          <w:rFonts w:ascii="Arial" w:hAnsi="Arial" w:cs="Arial"/>
          <w:sz w:val="22"/>
          <w:szCs w:val="22"/>
        </w:rPr>
        <w:fldChar w:fldCharType="begin">
          <w:fldData xml:space="preserve">PEVuZE5vdGU+PENpdGU+PEF1dGhvcj5WYXNpb3VraGluPC9BdXRob3I+PFllYXI+MTk5OTwvWWVh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</w:fldData>
        </w:fldChar>
      </w:r>
      <w:r w:rsidR="00E949CC">
        <w:rPr>
          <w:rFonts w:ascii="Arial" w:hAnsi="Arial" w:cs="Arial"/>
          <w:sz w:val="22"/>
          <w:szCs w:val="22"/>
        </w:rPr>
        <w:instrText xml:space="preserve"> ADDIN EN.CITE.DATA </w:instrText>
      </w:r>
      <w:r w:rsidR="00E949CC">
        <w:rPr>
          <w:rFonts w:ascii="Arial" w:hAnsi="Arial" w:cs="Arial"/>
          <w:sz w:val="22"/>
          <w:szCs w:val="22"/>
        </w:rPr>
      </w:r>
      <w:r w:rsidR="00E949CC">
        <w:rPr>
          <w:rFonts w:ascii="Arial" w:hAnsi="Arial" w:cs="Arial"/>
          <w:sz w:val="22"/>
          <w:szCs w:val="22"/>
        </w:rPr>
        <w:fldChar w:fldCharType="end"/>
      </w:r>
      <w:r w:rsidR="003C391A" w:rsidRPr="003C391A">
        <w:rPr>
          <w:rFonts w:ascii="Arial" w:hAnsi="Arial" w:cs="Arial"/>
          <w:sz w:val="22"/>
          <w:szCs w:val="22"/>
        </w:rPr>
      </w:r>
      <w:r w:rsidR="003C391A" w:rsidRPr="003C391A">
        <w:rPr>
          <w:rFonts w:ascii="Arial" w:hAnsi="Arial" w:cs="Arial"/>
          <w:sz w:val="22"/>
          <w:szCs w:val="22"/>
        </w:rPr>
        <w:fldChar w:fldCharType="separate"/>
      </w:r>
      <w:r w:rsidR="00E949CC" w:rsidRPr="00E949CC">
        <w:rPr>
          <w:rFonts w:ascii="Arial" w:hAnsi="Arial" w:cs="Arial"/>
          <w:noProof/>
          <w:sz w:val="22"/>
          <w:szCs w:val="22"/>
          <w:vertAlign w:val="superscript"/>
        </w:rPr>
        <w:t>48</w:t>
      </w:r>
      <w:r w:rsidR="003C391A" w:rsidRPr="003C391A">
        <w:rPr>
          <w:rFonts w:ascii="Arial" w:hAnsi="Arial" w:cs="Arial"/>
          <w:sz w:val="22"/>
          <w:szCs w:val="22"/>
        </w:rPr>
        <w:fldChar w:fldCharType="end"/>
      </w:r>
      <w:r w:rsidR="003C391A" w:rsidRPr="003C391A">
        <w:rPr>
          <w:rFonts w:ascii="Arial" w:hAnsi="Arial" w:cs="Arial"/>
          <w:sz w:val="22"/>
          <w:szCs w:val="22"/>
        </w:rPr>
        <w:t xml:space="preserve"> to obtain K14-CreERT2 Confetti mice</w:t>
      </w:r>
      <w:r w:rsidR="002F76FC">
        <w:rPr>
          <w:rFonts w:ascii="Arial" w:hAnsi="Arial" w:cs="Arial"/>
          <w:sz w:val="22"/>
          <w:szCs w:val="22"/>
        </w:rPr>
        <w:t xml:space="preserve">. </w:t>
      </w:r>
      <w:r w:rsidR="003C391A" w:rsidRPr="003C391A">
        <w:rPr>
          <w:rFonts w:ascii="Arial" w:hAnsi="Arial" w:cs="Arial"/>
          <w:sz w:val="22"/>
          <w:szCs w:val="22"/>
        </w:rPr>
        <w:t xml:space="preserve">We then </w:t>
      </w:r>
      <w:r w:rsidR="002F76FC">
        <w:rPr>
          <w:rFonts w:ascii="Arial" w:hAnsi="Arial" w:cs="Arial"/>
          <w:sz w:val="22"/>
          <w:szCs w:val="22"/>
        </w:rPr>
        <w:t>bred</w:t>
      </w:r>
      <w:r w:rsidR="003C391A" w:rsidRPr="003C391A">
        <w:rPr>
          <w:rFonts w:ascii="Arial" w:hAnsi="Arial" w:cs="Arial"/>
          <w:sz w:val="22"/>
          <w:szCs w:val="22"/>
        </w:rPr>
        <w:t xml:space="preserve"> the</w:t>
      </w:r>
      <w:r w:rsidR="002F76FC">
        <w:rPr>
          <w:rFonts w:ascii="Arial" w:hAnsi="Arial" w:cs="Arial"/>
          <w:sz w:val="22"/>
          <w:szCs w:val="22"/>
        </w:rPr>
        <w:t xml:space="preserve"> </w:t>
      </w:r>
      <w:r w:rsidR="003C391A" w:rsidRPr="003C391A">
        <w:rPr>
          <w:rFonts w:ascii="Arial" w:hAnsi="Arial" w:cs="Arial"/>
          <w:sz w:val="22"/>
          <w:szCs w:val="22"/>
        </w:rPr>
        <w:t>Confetti mice with SKH1 hairless mice</w:t>
      </w:r>
      <w:r w:rsidR="002F76FC">
        <w:rPr>
          <w:rFonts w:ascii="Arial" w:hAnsi="Arial" w:cs="Arial"/>
          <w:sz w:val="22"/>
          <w:szCs w:val="22"/>
        </w:rPr>
        <w:t xml:space="preserve"> (hereafter referred to as K14-Confetti mice)</w:t>
      </w:r>
      <w:r w:rsidR="003C391A" w:rsidRPr="003C391A">
        <w:rPr>
          <w:rFonts w:ascii="Arial" w:hAnsi="Arial" w:cs="Arial"/>
          <w:sz w:val="22"/>
          <w:szCs w:val="22"/>
        </w:rPr>
        <w:t xml:space="preserve">, which are immunocompetent and susceptible to developing cuSCC upon UV irradiation. Upon exposure to topical tamoxifen, one of four fluorophores </w:t>
      </w:r>
      <w:r w:rsidR="00D9709D">
        <w:rPr>
          <w:rFonts w:ascii="Arial" w:hAnsi="Arial" w:cs="Arial"/>
          <w:sz w:val="22"/>
          <w:szCs w:val="22"/>
        </w:rPr>
        <w:t>is</w:t>
      </w:r>
      <w:r w:rsidR="003C391A" w:rsidRPr="003C391A">
        <w:rPr>
          <w:rFonts w:ascii="Arial" w:hAnsi="Arial" w:cs="Arial"/>
          <w:sz w:val="22"/>
          <w:szCs w:val="22"/>
        </w:rPr>
        <w:t xml:space="preserve"> permanently expressed by K14-expressing keratinocytes </w:t>
      </w:r>
      <w:r w:rsidR="002F76FC">
        <w:rPr>
          <w:rFonts w:ascii="Arial" w:hAnsi="Arial" w:cs="Arial"/>
          <w:sz w:val="22"/>
          <w:szCs w:val="22"/>
        </w:rPr>
        <w:t xml:space="preserve">at that time </w:t>
      </w:r>
      <w:r w:rsidR="003C391A" w:rsidRPr="003C391A">
        <w:rPr>
          <w:rFonts w:ascii="Arial" w:hAnsi="Arial" w:cs="Arial"/>
          <w:sz w:val="22"/>
          <w:szCs w:val="22"/>
        </w:rPr>
        <w:t xml:space="preserve">and </w:t>
      </w:r>
      <w:r w:rsidR="0054462F">
        <w:rPr>
          <w:rFonts w:ascii="Arial" w:hAnsi="Arial" w:cs="Arial"/>
          <w:sz w:val="22"/>
          <w:szCs w:val="22"/>
        </w:rPr>
        <w:t xml:space="preserve">that expression </w:t>
      </w:r>
      <w:r w:rsidR="002F76FC">
        <w:rPr>
          <w:rFonts w:ascii="Arial" w:hAnsi="Arial" w:cs="Arial"/>
          <w:sz w:val="22"/>
          <w:szCs w:val="22"/>
        </w:rPr>
        <w:t xml:space="preserve">is </w:t>
      </w:r>
      <w:r w:rsidR="003C391A" w:rsidRPr="003C391A">
        <w:rPr>
          <w:rFonts w:ascii="Arial" w:hAnsi="Arial" w:cs="Arial"/>
          <w:sz w:val="22"/>
          <w:szCs w:val="22"/>
        </w:rPr>
        <w:t>subsequently inherited by all daughter cells.</w:t>
      </w:r>
      <w:r w:rsidR="006A7F53">
        <w:rPr>
          <w:rFonts w:ascii="Arial" w:hAnsi="Arial" w:cs="Arial"/>
          <w:sz w:val="22"/>
          <w:szCs w:val="22"/>
        </w:rPr>
        <w:t xml:space="preserve"> Therefore</w:t>
      </w:r>
      <w:r w:rsidR="00E949CC">
        <w:rPr>
          <w:rFonts w:ascii="Arial" w:hAnsi="Arial" w:cs="Arial"/>
          <w:sz w:val="22"/>
          <w:szCs w:val="22"/>
        </w:rPr>
        <w:t>,</w:t>
      </w:r>
      <w:r w:rsidR="006A7F53">
        <w:rPr>
          <w:rFonts w:ascii="Arial" w:hAnsi="Arial" w:cs="Arial"/>
          <w:sz w:val="22"/>
          <w:szCs w:val="22"/>
        </w:rPr>
        <w:t xml:space="preserve"> a group of cells expressing a single fluorophore and related by descent</w:t>
      </w:r>
      <w:r w:rsidR="00874C35">
        <w:rPr>
          <w:rFonts w:ascii="Arial" w:hAnsi="Arial" w:cs="Arial"/>
          <w:sz w:val="22"/>
          <w:szCs w:val="22"/>
        </w:rPr>
        <w:t>.</w:t>
      </w:r>
    </w:p>
    <w:p w14:paraId="134E4578" w14:textId="77777777" w:rsidR="00874C35" w:rsidRDefault="00874C35" w:rsidP="00EB558A">
      <w:pPr>
        <w:jc w:val="both"/>
        <w:rPr>
          <w:rFonts w:ascii="Arial" w:hAnsi="Arial" w:cs="Arial"/>
          <w:sz w:val="22"/>
          <w:szCs w:val="22"/>
        </w:rPr>
      </w:pPr>
    </w:p>
    <w:p w14:paraId="3EA14DB2" w14:textId="025672C0" w:rsidR="0027021B" w:rsidRDefault="00874C35" w:rsidP="00874C35">
      <w:pPr>
        <w:jc w:val="both"/>
        <w:rPr>
          <w:rFonts w:ascii="Arial" w:hAnsi="Arial" w:cs="Arial"/>
          <w:sz w:val="22"/>
          <w:szCs w:val="22"/>
        </w:rPr>
      </w:pPr>
      <w:r>
        <w:rPr>
          <w:rFonts w:ascii="Arial" w:hAnsi="Arial" w:cs="Arial"/>
          <w:sz w:val="22"/>
          <w:szCs w:val="22"/>
        </w:rPr>
        <w:t>Two weeks following the topical tamoxifen, t</w:t>
      </w:r>
      <w:r w:rsidRPr="003C391A">
        <w:rPr>
          <w:rFonts w:ascii="Arial" w:hAnsi="Arial" w:cs="Arial"/>
          <w:sz w:val="22"/>
          <w:szCs w:val="22"/>
        </w:rPr>
        <w:t>he mice were UV-irradiated</w:t>
      </w:r>
      <w:r>
        <w:rPr>
          <w:rFonts w:ascii="Arial" w:hAnsi="Arial" w:cs="Arial"/>
          <w:sz w:val="22"/>
          <w:szCs w:val="22"/>
        </w:rPr>
        <w:t xml:space="preserve"> in evenly divided doses three times a week</w:t>
      </w:r>
      <w:r w:rsidRPr="003C391A">
        <w:rPr>
          <w:rFonts w:ascii="Arial" w:hAnsi="Arial" w:cs="Arial"/>
          <w:sz w:val="22"/>
          <w:szCs w:val="22"/>
        </w:rPr>
        <w:t xml:space="preserve"> for 3 months</w:t>
      </w:r>
      <w:r>
        <w:rPr>
          <w:rFonts w:ascii="Arial" w:hAnsi="Arial" w:cs="Arial"/>
          <w:sz w:val="22"/>
          <w:szCs w:val="22"/>
        </w:rPr>
        <w:t xml:space="preserve"> for a total UVB exposure of 175 kJ/m2 (Newport Solar Simulators), at a standard erythemal dose of 3.4</w:t>
      </w:r>
      <w:r>
        <w:rPr>
          <w:rFonts w:ascii="Arial" w:hAnsi="Arial" w:cs="Arial"/>
          <w:sz w:val="22"/>
          <w:szCs w:val="22"/>
        </w:rPr>
        <w:fldChar w:fldCharType="begin">
          <w:fldData xml:space="preserve">PEVuZE5vdGU+PENpdGU+PEF1dGhvcj5WaW48L0F1dGhvcj48WWVhcj4yMDE0PC9ZZWFyPjxSZWNO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</w:fldData>
        </w:fldChar>
      </w:r>
      <w:r w:rsidR="00E949CC">
        <w:rPr>
          <w:rFonts w:ascii="Arial" w:hAnsi="Arial" w:cs="Arial"/>
          <w:sz w:val="22"/>
          <w:szCs w:val="22"/>
        </w:rPr>
        <w:instrText xml:space="preserve"> ADDIN EN.CITE </w:instrText>
      </w:r>
      <w:r w:rsidR="00E949CC">
        <w:rPr>
          <w:rFonts w:ascii="Arial" w:hAnsi="Arial" w:cs="Arial"/>
          <w:sz w:val="22"/>
          <w:szCs w:val="22"/>
        </w:rPr>
        <w:fldChar w:fldCharType="begin">
          <w:fldData xml:space="preserve">PEVuZE5vdGU+PENpdGU+PEF1dGhvcj5WaW48L0F1dGhvcj48WWVhcj4yMDE0PC9ZZWFyPjxSZWNO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</w:fldData>
        </w:fldChar>
      </w:r>
      <w:r w:rsidR="00E949CC">
        <w:rPr>
          <w:rFonts w:ascii="Arial" w:hAnsi="Arial" w:cs="Arial"/>
          <w:sz w:val="22"/>
          <w:szCs w:val="22"/>
        </w:rPr>
        <w:instrText xml:space="preserve"> ADDIN EN.CITE.DATA </w:instrText>
      </w:r>
      <w:r w:rsidR="00E949CC">
        <w:rPr>
          <w:rFonts w:ascii="Arial" w:hAnsi="Arial" w:cs="Arial"/>
          <w:sz w:val="22"/>
          <w:szCs w:val="22"/>
        </w:rPr>
      </w:r>
      <w:r w:rsidR="00E949CC">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E949CC" w:rsidRPr="00E949CC">
        <w:rPr>
          <w:rFonts w:ascii="Arial" w:hAnsi="Arial" w:cs="Arial"/>
          <w:noProof/>
          <w:sz w:val="22"/>
          <w:szCs w:val="22"/>
          <w:vertAlign w:val="superscript"/>
        </w:rPr>
        <w:t>8,49,50</w:t>
      </w:r>
      <w:r>
        <w:rPr>
          <w:rFonts w:ascii="Arial" w:hAnsi="Arial" w:cs="Arial"/>
          <w:sz w:val="22"/>
          <w:szCs w:val="22"/>
        </w:rPr>
        <w:fldChar w:fldCharType="end"/>
      </w:r>
      <w:r w:rsidRPr="003C391A">
        <w:rPr>
          <w:rFonts w:ascii="Arial" w:hAnsi="Arial" w:cs="Arial"/>
          <w:sz w:val="22"/>
          <w:szCs w:val="22"/>
        </w:rPr>
        <w:t>.</w:t>
      </w:r>
      <w:r>
        <w:rPr>
          <w:rFonts w:ascii="Arial" w:hAnsi="Arial" w:cs="Arial"/>
          <w:sz w:val="22"/>
          <w:szCs w:val="22"/>
        </w:rPr>
        <w:t xml:space="preserve"> </w:t>
      </w:r>
      <w:r w:rsidRPr="003C391A">
        <w:rPr>
          <w:rFonts w:ascii="Arial" w:hAnsi="Arial" w:cs="Arial"/>
          <w:sz w:val="22"/>
          <w:szCs w:val="22"/>
        </w:rPr>
        <w:t xml:space="preserve">During </w:t>
      </w:r>
      <w:r>
        <w:rPr>
          <w:rFonts w:ascii="Arial" w:hAnsi="Arial" w:cs="Arial"/>
          <w:sz w:val="22"/>
          <w:szCs w:val="22"/>
        </w:rPr>
        <w:t xml:space="preserve">UV </w:t>
      </w:r>
      <w:r w:rsidRPr="003C391A">
        <w:rPr>
          <w:rFonts w:ascii="Arial" w:hAnsi="Arial" w:cs="Arial"/>
          <w:sz w:val="22"/>
          <w:szCs w:val="22"/>
        </w:rPr>
        <w:t>exposure</w:t>
      </w:r>
      <w:r>
        <w:rPr>
          <w:rFonts w:ascii="Arial" w:hAnsi="Arial" w:cs="Arial"/>
          <w:sz w:val="22"/>
          <w:szCs w:val="22"/>
        </w:rPr>
        <w:t xml:space="preserve">, half of </w:t>
      </w:r>
      <w:r w:rsidR="00D14FFB">
        <w:rPr>
          <w:rFonts w:ascii="Arial" w:hAnsi="Arial" w:cs="Arial"/>
          <w:sz w:val="22"/>
          <w:szCs w:val="22"/>
        </w:rPr>
        <w:t xml:space="preserve">the </w:t>
      </w:r>
      <w:r>
        <w:rPr>
          <w:rFonts w:ascii="Arial" w:hAnsi="Arial" w:cs="Arial"/>
          <w:sz w:val="22"/>
          <w:szCs w:val="22"/>
        </w:rPr>
        <w:t>mouse’s back was</w:t>
      </w:r>
      <w:r w:rsidRPr="003C391A">
        <w:rPr>
          <w:rFonts w:ascii="Arial" w:hAnsi="Arial" w:cs="Arial"/>
          <w:sz w:val="22"/>
          <w:szCs w:val="22"/>
        </w:rPr>
        <w:t xml:space="preserve"> covered with fabric for a within-individual unexposed control</w:t>
      </w:r>
      <w:r>
        <w:rPr>
          <w:rFonts w:ascii="Arial" w:hAnsi="Arial" w:cs="Arial"/>
          <w:sz w:val="22"/>
          <w:szCs w:val="22"/>
        </w:rPr>
        <w:t xml:space="preserve"> (</w:t>
      </w:r>
      <w:r w:rsidRPr="000170CE">
        <w:rPr>
          <w:rFonts w:ascii="Arial" w:hAnsi="Arial" w:cs="Arial"/>
          <w:b/>
          <w:sz w:val="22"/>
          <w:szCs w:val="22"/>
        </w:rPr>
        <w:t xml:space="preserve">Fig. </w:t>
      </w:r>
      <w:r w:rsidR="00DA0D0E">
        <w:rPr>
          <w:rFonts w:ascii="Arial" w:hAnsi="Arial" w:cs="Arial"/>
          <w:b/>
          <w:sz w:val="22"/>
          <w:szCs w:val="22"/>
        </w:rPr>
        <w:t>6</w:t>
      </w:r>
      <w:r>
        <w:rPr>
          <w:rFonts w:ascii="Arial" w:hAnsi="Arial" w:cs="Arial"/>
          <w:sz w:val="22"/>
          <w:szCs w:val="22"/>
        </w:rPr>
        <w:t>)</w:t>
      </w:r>
      <w:r w:rsidRPr="003C391A">
        <w:rPr>
          <w:rFonts w:ascii="Arial" w:hAnsi="Arial" w:cs="Arial"/>
          <w:sz w:val="22"/>
          <w:szCs w:val="22"/>
        </w:rPr>
        <w:t xml:space="preserve">.  Intravital laser scanning confocal imaging (Leica SP5) </w:t>
      </w:r>
      <w:r>
        <w:rPr>
          <w:rFonts w:ascii="Arial" w:hAnsi="Arial" w:cs="Arial"/>
          <w:sz w:val="22"/>
          <w:szCs w:val="22"/>
        </w:rPr>
        <w:t>was</w:t>
      </w:r>
      <w:r w:rsidRPr="003C391A">
        <w:rPr>
          <w:rFonts w:ascii="Arial" w:hAnsi="Arial" w:cs="Arial"/>
          <w:sz w:val="22"/>
          <w:szCs w:val="22"/>
        </w:rPr>
        <w:t xml:space="preserve"> performed on</w:t>
      </w:r>
      <w:r>
        <w:rPr>
          <w:rFonts w:ascii="Arial" w:hAnsi="Arial" w:cs="Arial"/>
          <w:sz w:val="22"/>
          <w:szCs w:val="22"/>
        </w:rPr>
        <w:t xml:space="preserve"> exposed (UV) and unexposed (non-UV) for within-mouse controls. </w:t>
      </w:r>
      <w:r w:rsidRPr="003C391A">
        <w:rPr>
          <w:rFonts w:ascii="Arial" w:hAnsi="Arial" w:cs="Arial"/>
          <w:sz w:val="22"/>
          <w:szCs w:val="22"/>
        </w:rPr>
        <w:t xml:space="preserve"> </w:t>
      </w:r>
      <w:r>
        <w:rPr>
          <w:rFonts w:ascii="Arial" w:hAnsi="Arial" w:cs="Arial"/>
          <w:sz w:val="22"/>
          <w:szCs w:val="22"/>
        </w:rPr>
        <w:t xml:space="preserve">At monthly intervals (0, </w:t>
      </w:r>
      <w:r w:rsidRPr="0023570F">
        <w:rPr>
          <w:rFonts w:ascii="Arial" w:hAnsi="Arial" w:cs="Arial"/>
          <w:sz w:val="22"/>
          <w:szCs w:val="22"/>
        </w:rPr>
        <w:t>1, 2, 3, and 4 months after the start of irradiation</w:t>
      </w:r>
      <w:r>
        <w:rPr>
          <w:rFonts w:ascii="Arial" w:hAnsi="Arial" w:cs="Arial"/>
          <w:sz w:val="22"/>
          <w:szCs w:val="22"/>
        </w:rPr>
        <w:t>) and f</w:t>
      </w:r>
      <w:r w:rsidRPr="003C391A">
        <w:rPr>
          <w:rFonts w:ascii="Arial" w:hAnsi="Arial" w:cs="Arial"/>
          <w:sz w:val="22"/>
          <w:szCs w:val="22"/>
        </w:rPr>
        <w:t xml:space="preserve">or each mouse, </w:t>
      </w:r>
      <w:r>
        <w:rPr>
          <w:rFonts w:ascii="Arial" w:hAnsi="Arial" w:cs="Arial"/>
          <w:sz w:val="22"/>
          <w:szCs w:val="22"/>
        </w:rPr>
        <w:t>we generated from 4 to 5 spatially-</w:t>
      </w:r>
      <w:r w:rsidRPr="003C391A">
        <w:rPr>
          <w:rFonts w:ascii="Arial" w:hAnsi="Arial" w:cs="Arial"/>
          <w:sz w:val="22"/>
          <w:szCs w:val="22"/>
        </w:rPr>
        <w:t xml:space="preserve">distributed images per </w:t>
      </w:r>
      <w:r>
        <w:rPr>
          <w:rFonts w:ascii="Arial" w:hAnsi="Arial" w:cs="Arial"/>
          <w:sz w:val="22"/>
          <w:szCs w:val="22"/>
        </w:rPr>
        <w:t>UV and non-UV areas</w:t>
      </w:r>
      <w:r w:rsidRPr="003C391A">
        <w:rPr>
          <w:rFonts w:ascii="Arial" w:hAnsi="Arial" w:cs="Arial"/>
          <w:sz w:val="22"/>
          <w:szCs w:val="22"/>
        </w:rPr>
        <w:t xml:space="preserve"> </w:t>
      </w:r>
      <w:r>
        <w:rPr>
          <w:rFonts w:ascii="Arial" w:hAnsi="Arial" w:cs="Arial"/>
          <w:sz w:val="22"/>
          <w:szCs w:val="22"/>
        </w:rPr>
        <w:t xml:space="preserve">through the entire course of </w:t>
      </w:r>
      <w:r w:rsidRPr="0023570F">
        <w:rPr>
          <w:rFonts w:ascii="Arial" w:hAnsi="Arial" w:cs="Arial"/>
          <w:sz w:val="22"/>
          <w:szCs w:val="22"/>
        </w:rPr>
        <w:t xml:space="preserve">radiation </w:t>
      </w:r>
      <w:r>
        <w:rPr>
          <w:rFonts w:ascii="Arial" w:hAnsi="Arial" w:cs="Arial"/>
          <w:sz w:val="22"/>
          <w:szCs w:val="22"/>
        </w:rPr>
        <w:t xml:space="preserve">and for additional months out </w:t>
      </w:r>
      <w:r w:rsidRPr="0023570F">
        <w:rPr>
          <w:rFonts w:ascii="Arial" w:hAnsi="Arial" w:cs="Arial"/>
          <w:sz w:val="22"/>
          <w:szCs w:val="22"/>
        </w:rPr>
        <w:t xml:space="preserve">to 6 months. </w:t>
      </w:r>
      <w:r>
        <w:rPr>
          <w:rFonts w:ascii="Arial" w:hAnsi="Arial" w:cs="Arial"/>
          <w:sz w:val="22"/>
          <w:szCs w:val="22"/>
        </w:rPr>
        <w:t xml:space="preserve">Each image </w:t>
      </w:r>
      <w:r w:rsidRPr="0023570F">
        <w:rPr>
          <w:rFonts w:ascii="Arial" w:hAnsi="Arial" w:cs="Arial"/>
          <w:sz w:val="22"/>
          <w:szCs w:val="22"/>
        </w:rPr>
        <w:t>measur</w:t>
      </w:r>
      <w:r>
        <w:rPr>
          <w:rFonts w:ascii="Arial" w:hAnsi="Arial" w:cs="Arial"/>
          <w:sz w:val="22"/>
          <w:szCs w:val="22"/>
        </w:rPr>
        <w:t>es</w:t>
      </w:r>
      <w:r w:rsidRPr="0023570F">
        <w:rPr>
          <w:rFonts w:ascii="Arial" w:hAnsi="Arial" w:cs="Arial"/>
          <w:sz w:val="22"/>
          <w:szCs w:val="22"/>
        </w:rPr>
        <w:t xml:space="preserve"> 1.55 mm x 1.55 mm x 60-100 microns deep</w:t>
      </w:r>
      <w:r>
        <w:rPr>
          <w:rFonts w:ascii="Arial" w:hAnsi="Arial" w:cs="Arial"/>
          <w:sz w:val="22"/>
          <w:szCs w:val="22"/>
        </w:rPr>
        <w:t xml:space="preserve">. </w:t>
      </w:r>
      <w:r w:rsidRPr="0023570F">
        <w:rPr>
          <w:rFonts w:ascii="Arial" w:hAnsi="Arial" w:cs="Arial"/>
          <w:sz w:val="22"/>
          <w:szCs w:val="22"/>
        </w:rPr>
        <w:t xml:space="preserve"> Once lesions were observed</w:t>
      </w:r>
      <w:r>
        <w:rPr>
          <w:rFonts w:ascii="Arial" w:hAnsi="Arial" w:cs="Arial"/>
          <w:sz w:val="22"/>
          <w:szCs w:val="22"/>
        </w:rPr>
        <w:t xml:space="preserve"> (around month 5)</w:t>
      </w:r>
      <w:r w:rsidRPr="0023570F">
        <w:rPr>
          <w:rFonts w:ascii="Arial" w:hAnsi="Arial" w:cs="Arial"/>
          <w:sz w:val="22"/>
          <w:szCs w:val="22"/>
        </w:rPr>
        <w:t xml:space="preserve">, focused imaging </w:t>
      </w:r>
      <w:r>
        <w:rPr>
          <w:rFonts w:ascii="Arial" w:hAnsi="Arial" w:cs="Arial"/>
          <w:sz w:val="22"/>
          <w:szCs w:val="22"/>
        </w:rPr>
        <w:t>on</w:t>
      </w:r>
      <w:r w:rsidRPr="0023570F">
        <w:rPr>
          <w:rFonts w:ascii="Arial" w:hAnsi="Arial" w:cs="Arial"/>
          <w:sz w:val="22"/>
          <w:szCs w:val="22"/>
        </w:rPr>
        <w:t xml:space="preserve"> those areas</w:t>
      </w:r>
      <w:r>
        <w:rPr>
          <w:rFonts w:ascii="Arial" w:hAnsi="Arial" w:cs="Arial"/>
          <w:sz w:val="22"/>
          <w:szCs w:val="22"/>
        </w:rPr>
        <w:t xml:space="preserve"> and on the lesions (in this proposal we will extend the months of imaging and starting with the 5 month sampling we will include lesions as well as skin areas without detectable lesions).</w:t>
      </w:r>
      <w:r w:rsidRPr="0023570F">
        <w:rPr>
          <w:rFonts w:ascii="Arial" w:hAnsi="Arial" w:cs="Arial"/>
          <w:sz w:val="22"/>
          <w:szCs w:val="22"/>
        </w:rPr>
        <w:t xml:space="preserve">  Argon (488 and 514 nm) and helium-neon (543 and 633 nm) </w:t>
      </w:r>
      <w:r w:rsidR="00D43435">
        <w:rPr>
          <w:rFonts w:ascii="Arial" w:hAnsi="Arial" w:cs="Arial"/>
          <w:sz w:val="22"/>
          <w:szCs w:val="22"/>
        </w:rPr>
        <w:t xml:space="preserve">lasers </w:t>
      </w:r>
      <w:r w:rsidRPr="0023570F">
        <w:rPr>
          <w:rFonts w:ascii="Arial" w:hAnsi="Arial" w:cs="Arial"/>
          <w:sz w:val="22"/>
          <w:szCs w:val="22"/>
        </w:rPr>
        <w:t>were deployed at 20% power to excite the fluorescent reporters</w:t>
      </w:r>
      <w:r>
        <w:rPr>
          <w:rFonts w:ascii="Arial" w:hAnsi="Arial" w:cs="Arial"/>
          <w:sz w:val="22"/>
          <w:szCs w:val="22"/>
        </w:rPr>
        <w:t>. I</w:t>
      </w:r>
      <w:r w:rsidRPr="0023570F">
        <w:rPr>
          <w:rFonts w:ascii="Arial" w:hAnsi="Arial" w:cs="Arial"/>
          <w:sz w:val="22"/>
          <w:szCs w:val="22"/>
        </w:rPr>
        <w:t xml:space="preserve">maging areas </w:t>
      </w:r>
      <w:r>
        <w:rPr>
          <w:rFonts w:ascii="Arial" w:hAnsi="Arial" w:cs="Arial"/>
          <w:sz w:val="22"/>
          <w:szCs w:val="22"/>
        </w:rPr>
        <w:t xml:space="preserve">were </w:t>
      </w:r>
      <w:r w:rsidRPr="0023570F">
        <w:rPr>
          <w:rFonts w:ascii="Arial" w:hAnsi="Arial" w:cs="Arial"/>
          <w:sz w:val="22"/>
          <w:szCs w:val="22"/>
        </w:rPr>
        <w:t>sectioned optically produc</w:t>
      </w:r>
      <w:r>
        <w:rPr>
          <w:rFonts w:ascii="Arial" w:hAnsi="Arial" w:cs="Arial"/>
          <w:sz w:val="22"/>
          <w:szCs w:val="22"/>
        </w:rPr>
        <w:t xml:space="preserve">ing </w:t>
      </w:r>
      <w:r w:rsidRPr="0023570F">
        <w:rPr>
          <w:rFonts w:ascii="Arial" w:hAnsi="Arial" w:cs="Arial"/>
          <w:sz w:val="22"/>
          <w:szCs w:val="22"/>
        </w:rPr>
        <w:t xml:space="preserve">a z-stack </w:t>
      </w:r>
      <w:r>
        <w:rPr>
          <w:rFonts w:ascii="Arial" w:hAnsi="Arial" w:cs="Arial"/>
          <w:sz w:val="22"/>
          <w:szCs w:val="22"/>
        </w:rPr>
        <w:t xml:space="preserve">with </w:t>
      </w:r>
      <w:r w:rsidRPr="0023570F">
        <w:rPr>
          <w:rFonts w:ascii="Arial" w:hAnsi="Arial" w:cs="Arial"/>
          <w:sz w:val="22"/>
          <w:szCs w:val="22"/>
        </w:rPr>
        <w:t>3 micron</w:t>
      </w:r>
      <w:r>
        <w:rPr>
          <w:rFonts w:ascii="Arial" w:hAnsi="Arial" w:cs="Arial"/>
          <w:sz w:val="22"/>
          <w:szCs w:val="22"/>
        </w:rPr>
        <w:t xml:space="preserve"> </w:t>
      </w:r>
      <w:r w:rsidRPr="0023570F">
        <w:rPr>
          <w:rFonts w:ascii="Arial" w:hAnsi="Arial" w:cs="Arial"/>
          <w:sz w:val="22"/>
          <w:szCs w:val="22"/>
        </w:rPr>
        <w:t>s</w:t>
      </w:r>
      <w:r>
        <w:rPr>
          <w:rFonts w:ascii="Arial" w:hAnsi="Arial" w:cs="Arial"/>
          <w:sz w:val="22"/>
          <w:szCs w:val="22"/>
        </w:rPr>
        <w:t>pacing</w:t>
      </w:r>
      <w:r w:rsidRPr="0023570F">
        <w:rPr>
          <w:rFonts w:ascii="Arial" w:hAnsi="Arial" w:cs="Arial"/>
          <w:sz w:val="22"/>
          <w:szCs w:val="22"/>
        </w:rPr>
        <w:t xml:space="preserve"> starting from </w:t>
      </w:r>
      <w:r>
        <w:rPr>
          <w:rFonts w:ascii="Arial" w:hAnsi="Arial" w:cs="Arial"/>
          <w:sz w:val="22"/>
          <w:szCs w:val="22"/>
        </w:rPr>
        <w:t>the</w:t>
      </w:r>
      <w:r w:rsidRPr="0023570F">
        <w:rPr>
          <w:rFonts w:ascii="Arial" w:hAnsi="Arial" w:cs="Arial"/>
          <w:sz w:val="22"/>
          <w:szCs w:val="22"/>
        </w:rPr>
        <w:t xml:space="preserve"> basal layer up through the superficial epidermis. A </w:t>
      </w:r>
      <w:del w:id="126" w:author="boe" w:date="2020-06-01T11:00:00Z">
        <w:r w:rsidRPr="0023570F" w:rsidDel="00802929">
          <w:rPr>
            <w:rFonts w:ascii="Arial" w:hAnsi="Arial" w:cs="Arial"/>
            <w:sz w:val="22"/>
            <w:szCs w:val="22"/>
          </w:rPr>
          <w:delText xml:space="preserve">resonant </w:delText>
        </w:r>
      </w:del>
      <w:r w:rsidRPr="0023570F">
        <w:rPr>
          <w:rFonts w:ascii="Arial" w:hAnsi="Arial" w:cs="Arial"/>
          <w:sz w:val="22"/>
          <w:szCs w:val="22"/>
        </w:rPr>
        <w:t xml:space="preserve">scanner frequency of 400 Hz </w:t>
      </w:r>
      <w:r>
        <w:rPr>
          <w:rFonts w:ascii="Arial" w:hAnsi="Arial" w:cs="Arial"/>
          <w:sz w:val="22"/>
          <w:szCs w:val="22"/>
        </w:rPr>
        <w:t xml:space="preserve">with </w:t>
      </w:r>
      <w:r w:rsidRPr="0023570F">
        <w:rPr>
          <w:rFonts w:ascii="Arial" w:hAnsi="Arial" w:cs="Arial"/>
          <w:sz w:val="22"/>
          <w:szCs w:val="22"/>
        </w:rPr>
        <w:t xml:space="preserve">1024x1024 </w:t>
      </w:r>
      <w:r>
        <w:rPr>
          <w:rFonts w:ascii="Arial" w:hAnsi="Arial" w:cs="Arial"/>
          <w:sz w:val="22"/>
          <w:szCs w:val="22"/>
        </w:rPr>
        <w:t>pix</w:t>
      </w:r>
      <w:r w:rsidR="00D43435">
        <w:rPr>
          <w:rFonts w:ascii="Arial" w:hAnsi="Arial" w:cs="Arial"/>
          <w:sz w:val="22"/>
          <w:szCs w:val="22"/>
        </w:rPr>
        <w:t>e</w:t>
      </w:r>
      <w:r>
        <w:rPr>
          <w:rFonts w:ascii="Arial" w:hAnsi="Arial" w:cs="Arial"/>
          <w:sz w:val="22"/>
          <w:szCs w:val="22"/>
        </w:rPr>
        <w:t xml:space="preserve">l </w:t>
      </w:r>
      <w:r w:rsidRPr="0023570F">
        <w:rPr>
          <w:rFonts w:ascii="Arial" w:hAnsi="Arial" w:cs="Arial"/>
          <w:sz w:val="22"/>
          <w:szCs w:val="22"/>
        </w:rPr>
        <w:t xml:space="preserve">resolution </w:t>
      </w:r>
      <w:ins w:id="127" w:author="boe" w:date="2020-06-01T11:00:00Z">
        <w:r w:rsidR="00802929">
          <w:rPr>
            <w:rFonts w:ascii="Arial" w:hAnsi="Arial" w:cs="Arial"/>
            <w:sz w:val="22"/>
            <w:szCs w:val="22"/>
          </w:rPr>
          <w:t xml:space="preserve">provides </w:t>
        </w:r>
      </w:ins>
      <w:del w:id="128" w:author="boe" w:date="2020-06-01T11:00:00Z">
        <w:r w:rsidDel="00802929">
          <w:rPr>
            <w:rFonts w:ascii="Arial" w:hAnsi="Arial" w:cs="Arial"/>
            <w:sz w:val="22"/>
            <w:szCs w:val="22"/>
          </w:rPr>
          <w:delText>was s</w:delText>
        </w:r>
        <w:r w:rsidRPr="0023570F" w:rsidDel="00802929">
          <w:rPr>
            <w:rFonts w:ascii="Arial" w:hAnsi="Arial" w:cs="Arial"/>
            <w:sz w:val="22"/>
            <w:szCs w:val="22"/>
          </w:rPr>
          <w:delText xml:space="preserve">elected as </w:delText>
        </w:r>
      </w:del>
      <w:r>
        <w:rPr>
          <w:rFonts w:ascii="Arial" w:hAnsi="Arial" w:cs="Arial"/>
          <w:sz w:val="22"/>
          <w:szCs w:val="22"/>
        </w:rPr>
        <w:t xml:space="preserve">the optimal balance between </w:t>
      </w:r>
      <w:r w:rsidRPr="0023570F">
        <w:rPr>
          <w:rFonts w:ascii="Arial" w:hAnsi="Arial" w:cs="Arial"/>
          <w:sz w:val="22"/>
          <w:szCs w:val="22"/>
        </w:rPr>
        <w:t>imag</w:t>
      </w:r>
      <w:r>
        <w:rPr>
          <w:rFonts w:ascii="Arial" w:hAnsi="Arial" w:cs="Arial"/>
          <w:sz w:val="22"/>
          <w:szCs w:val="22"/>
        </w:rPr>
        <w:t>e quality and time spent restraining the mouse</w:t>
      </w:r>
      <w:r w:rsidRPr="0023570F">
        <w:rPr>
          <w:rFonts w:ascii="Arial" w:hAnsi="Arial" w:cs="Arial"/>
          <w:sz w:val="22"/>
          <w:szCs w:val="22"/>
        </w:rPr>
        <w:t xml:space="preserve">. </w:t>
      </w:r>
      <w:r>
        <w:rPr>
          <w:rFonts w:ascii="Arial" w:hAnsi="Arial" w:cs="Arial"/>
          <w:sz w:val="22"/>
          <w:szCs w:val="22"/>
        </w:rPr>
        <w:t xml:space="preserve">Images were </w:t>
      </w:r>
      <w:r w:rsidR="00D43435">
        <w:rPr>
          <w:rFonts w:ascii="Arial" w:hAnsi="Arial" w:cs="Arial"/>
          <w:sz w:val="22"/>
          <w:szCs w:val="22"/>
        </w:rPr>
        <w:t>deconvoluted to</w:t>
      </w:r>
      <w:r w:rsidRPr="0023570F">
        <w:rPr>
          <w:rFonts w:ascii="Arial" w:hAnsi="Arial" w:cs="Arial"/>
          <w:sz w:val="22"/>
          <w:szCs w:val="22"/>
        </w:rPr>
        <w:t xml:space="preserve"> ensure accurate </w:t>
      </w:r>
      <w:r>
        <w:rPr>
          <w:rFonts w:ascii="Arial" w:hAnsi="Arial" w:cs="Arial"/>
          <w:sz w:val="22"/>
          <w:szCs w:val="22"/>
        </w:rPr>
        <w:t xml:space="preserve">reads </w:t>
      </w:r>
      <w:r w:rsidRPr="0023570F">
        <w:rPr>
          <w:rFonts w:ascii="Arial" w:hAnsi="Arial" w:cs="Arial"/>
          <w:sz w:val="22"/>
          <w:szCs w:val="22"/>
        </w:rPr>
        <w:t xml:space="preserve">from each of the four fluorophores. </w:t>
      </w:r>
      <w:r w:rsidR="00D43435">
        <w:rPr>
          <w:rFonts w:ascii="Arial" w:hAnsi="Arial" w:cs="Arial"/>
          <w:sz w:val="22"/>
          <w:szCs w:val="22"/>
        </w:rPr>
        <w:t>A</w:t>
      </w:r>
      <w:r w:rsidRPr="0023570F">
        <w:rPr>
          <w:rFonts w:ascii="Arial" w:hAnsi="Arial" w:cs="Arial"/>
          <w:sz w:val="22"/>
          <w:szCs w:val="22"/>
        </w:rPr>
        <w:t xml:space="preserve"> set of </w:t>
      </w:r>
      <w:del w:id="129" w:author="boe" w:date="2020-06-01T11:01:00Z">
        <w:r w:rsidRPr="0023570F" w:rsidDel="00802929">
          <w:rPr>
            <w:rFonts w:ascii="Arial" w:hAnsi="Arial" w:cs="Arial"/>
            <w:sz w:val="22"/>
            <w:szCs w:val="22"/>
          </w:rPr>
          <w:delText xml:space="preserve">morphological </w:delText>
        </w:r>
      </w:del>
      <w:r w:rsidRPr="0023570F">
        <w:rPr>
          <w:rFonts w:ascii="Arial" w:hAnsi="Arial" w:cs="Arial"/>
          <w:sz w:val="22"/>
          <w:szCs w:val="22"/>
        </w:rPr>
        <w:t xml:space="preserve">filtering operations </w:t>
      </w:r>
      <w:r w:rsidR="00801B6E">
        <w:rPr>
          <w:rFonts w:ascii="Arial" w:hAnsi="Arial" w:cs="Arial"/>
          <w:sz w:val="22"/>
          <w:szCs w:val="22"/>
        </w:rPr>
        <w:t>was</w:t>
      </w:r>
      <w:r w:rsidRPr="0023570F">
        <w:rPr>
          <w:rFonts w:ascii="Arial" w:hAnsi="Arial" w:cs="Arial"/>
          <w:sz w:val="22"/>
          <w:szCs w:val="22"/>
        </w:rPr>
        <w:t xml:space="preserve"> applied to the images to </w:t>
      </w:r>
      <w:del w:id="130" w:author="boe" w:date="2020-06-01T11:01:00Z">
        <w:r w:rsidRPr="0023570F" w:rsidDel="00802929">
          <w:rPr>
            <w:rFonts w:ascii="Arial" w:hAnsi="Arial" w:cs="Arial"/>
            <w:sz w:val="22"/>
            <w:szCs w:val="22"/>
          </w:rPr>
          <w:delText xml:space="preserve">ensure </w:delText>
        </w:r>
      </w:del>
      <w:r w:rsidRPr="0023570F">
        <w:rPr>
          <w:rFonts w:ascii="Arial" w:hAnsi="Arial" w:cs="Arial"/>
          <w:sz w:val="22"/>
          <w:szCs w:val="22"/>
        </w:rPr>
        <w:t>accurate</w:t>
      </w:r>
      <w:ins w:id="131" w:author="boe" w:date="2020-06-01T11:01:00Z">
        <w:r w:rsidR="00802929">
          <w:rPr>
            <w:rFonts w:ascii="Arial" w:hAnsi="Arial" w:cs="Arial"/>
            <w:sz w:val="22"/>
            <w:szCs w:val="22"/>
          </w:rPr>
          <w:t xml:space="preserve">ly </w:t>
        </w:r>
      </w:ins>
      <w:del w:id="132" w:author="boe" w:date="2020-06-01T11:01:00Z">
        <w:r w:rsidRPr="0023570F" w:rsidDel="00802929">
          <w:rPr>
            <w:rFonts w:ascii="Arial" w:hAnsi="Arial" w:cs="Arial"/>
            <w:sz w:val="22"/>
            <w:szCs w:val="22"/>
          </w:rPr>
          <w:delText xml:space="preserve"> </w:delText>
        </w:r>
      </w:del>
      <w:r w:rsidRPr="0023570F">
        <w:rPr>
          <w:rFonts w:ascii="Arial" w:hAnsi="Arial" w:cs="Arial"/>
          <w:sz w:val="22"/>
          <w:szCs w:val="22"/>
        </w:rPr>
        <w:t>recogni</w:t>
      </w:r>
      <w:ins w:id="133" w:author="boe" w:date="2020-06-01T11:01:00Z">
        <w:r w:rsidR="00802929">
          <w:rPr>
            <w:rFonts w:ascii="Arial" w:hAnsi="Arial" w:cs="Arial"/>
            <w:sz w:val="22"/>
            <w:szCs w:val="22"/>
          </w:rPr>
          <w:t>ze</w:t>
        </w:r>
      </w:ins>
      <w:del w:id="134" w:author="boe" w:date="2020-06-01T11:01:00Z">
        <w:r w:rsidRPr="0023570F" w:rsidDel="00802929">
          <w:rPr>
            <w:rFonts w:ascii="Arial" w:hAnsi="Arial" w:cs="Arial"/>
            <w:sz w:val="22"/>
            <w:szCs w:val="22"/>
          </w:rPr>
          <w:delText>tion of the</w:delText>
        </w:r>
      </w:del>
      <w:r w:rsidRPr="0023570F">
        <w:rPr>
          <w:rFonts w:ascii="Arial" w:hAnsi="Arial" w:cs="Arial"/>
          <w:sz w:val="22"/>
          <w:szCs w:val="22"/>
        </w:rPr>
        <w:t xml:space="preserve"> adjacent </w:t>
      </w:r>
      <w:r>
        <w:rPr>
          <w:rFonts w:ascii="Arial" w:hAnsi="Arial" w:cs="Arial"/>
          <w:sz w:val="22"/>
          <w:szCs w:val="22"/>
        </w:rPr>
        <w:t>clades</w:t>
      </w:r>
      <w:ins w:id="135" w:author="boe" w:date="2020-06-01T11:02:00Z">
        <w:r w:rsidR="00802929">
          <w:rPr>
            <w:rFonts w:ascii="Arial" w:hAnsi="Arial" w:cs="Arial"/>
            <w:sz w:val="22"/>
            <w:szCs w:val="22"/>
          </w:rPr>
          <w:t>. T</w:t>
        </w:r>
      </w:ins>
      <w:del w:id="136" w:author="boe" w:date="2020-06-01T11:02:00Z">
        <w:r w:rsidRPr="0023570F" w:rsidDel="00802929">
          <w:rPr>
            <w:rFonts w:ascii="Arial" w:hAnsi="Arial" w:cs="Arial"/>
            <w:sz w:val="22"/>
            <w:szCs w:val="22"/>
          </w:rPr>
          <w:delText>, and t</w:delText>
        </w:r>
      </w:del>
      <w:r w:rsidRPr="0023570F">
        <w:rPr>
          <w:rFonts w:ascii="Arial" w:hAnsi="Arial" w:cs="Arial"/>
          <w:sz w:val="22"/>
          <w:szCs w:val="22"/>
        </w:rPr>
        <w:t xml:space="preserve">he contrast was adjusted using </w:t>
      </w:r>
      <w:r>
        <w:rPr>
          <w:rFonts w:ascii="Arial" w:hAnsi="Arial" w:cs="Arial"/>
          <w:sz w:val="22"/>
          <w:szCs w:val="22"/>
        </w:rPr>
        <w:t xml:space="preserve">the </w:t>
      </w:r>
      <w:r w:rsidRPr="0023570F">
        <w:rPr>
          <w:rFonts w:ascii="Arial" w:hAnsi="Arial" w:cs="Arial"/>
          <w:sz w:val="22"/>
          <w:szCs w:val="22"/>
        </w:rPr>
        <w:t xml:space="preserve">Percentage Linear Contrast Stretch method, where the percentage </w:t>
      </w:r>
      <w:del w:id="137" w:author="boe" w:date="2020-06-01T11:02:00Z">
        <w:r w:rsidRPr="0023570F" w:rsidDel="00802929">
          <w:rPr>
            <w:rFonts w:ascii="Arial" w:hAnsi="Arial" w:cs="Arial"/>
            <w:sz w:val="22"/>
            <w:szCs w:val="22"/>
          </w:rPr>
          <w:delText xml:space="preserve">of stretched </w:delText>
        </w:r>
      </w:del>
      <w:r w:rsidRPr="0023570F">
        <w:rPr>
          <w:rFonts w:ascii="Arial" w:hAnsi="Arial" w:cs="Arial"/>
          <w:sz w:val="22"/>
          <w:szCs w:val="22"/>
        </w:rPr>
        <w:t>range was set to 95%</w:t>
      </w:r>
      <w:r w:rsidRPr="0023570F">
        <w:rPr>
          <w:rFonts w:ascii="Arial" w:hAnsi="Arial" w:cs="Arial"/>
          <w:sz w:val="22"/>
          <w:szCs w:val="22"/>
        </w:rPr>
        <w:fldChar w:fldCharType="begin"/>
      </w:r>
      <w:r w:rsidR="00E949CC">
        <w:rPr>
          <w:rFonts w:ascii="Arial" w:hAnsi="Arial" w:cs="Arial"/>
          <w:sz w:val="22"/>
          <w:szCs w:val="22"/>
        </w:rPr>
        <w:instrText xml:space="preserve"> ADDIN EN.CITE &lt;EndNote&gt;&lt;Cite&gt;&lt;Author&gt;Gonzalez&lt;/Author&gt;&lt;Year&gt;2006&lt;/Year&gt;&lt;RecNum&gt;3&lt;/RecNum&gt;&lt;DisplayText&gt;&lt;style face="superscript"&gt;51&lt;/style&gt;&lt;/DisplayText&gt;&lt;record&gt;&lt;rec-number&gt;3&lt;/rec-number&gt;&lt;foreign-keys&gt;&lt;key app="EN" db-id="v9rvxdztgz0ze3erz9nx9a5wr0z2sevava5s" timestamp="1586728819"&gt;3&lt;/key&gt;&lt;/foreign-keys&gt;&lt;ref-type name="Book"&gt;6&lt;/ref-type&gt;&lt;contributors&gt;&lt;authors&gt;&lt;author&gt;Rafael C. Gonzalez&lt;/author&gt;&lt;author&gt;Richard E. Woods&lt;/author&gt;&lt;/authors&gt;&lt;/contributors&gt;&lt;titles&gt;&lt;title&gt;Digital Image Processing (3rd Edition)&lt;/title&gt;&lt;/titles&gt;&lt;dates&gt;&lt;year&gt;2006&lt;/year&gt;&lt;/dates&gt;&lt;publisher&gt;Prentice-Hall, Inc.&lt;/publisher&gt;&lt;isbn&gt;013168728X&lt;/isbn&gt;&lt;urls&gt;&lt;/urls&gt;&lt;/record&gt;&lt;/Cite&gt;&lt;/EndNote&gt;</w:instrText>
      </w:r>
      <w:r w:rsidRPr="0023570F">
        <w:rPr>
          <w:rFonts w:ascii="Arial" w:hAnsi="Arial" w:cs="Arial"/>
          <w:sz w:val="22"/>
          <w:szCs w:val="22"/>
        </w:rPr>
        <w:fldChar w:fldCharType="separate"/>
      </w:r>
      <w:r w:rsidR="00E949CC" w:rsidRPr="00E949CC">
        <w:rPr>
          <w:rFonts w:ascii="Arial" w:hAnsi="Arial" w:cs="Arial"/>
          <w:noProof/>
          <w:sz w:val="22"/>
          <w:szCs w:val="22"/>
          <w:vertAlign w:val="superscript"/>
        </w:rPr>
        <w:t>51</w:t>
      </w:r>
      <w:r w:rsidRPr="0023570F">
        <w:rPr>
          <w:rFonts w:ascii="Arial" w:hAnsi="Arial" w:cs="Arial"/>
          <w:sz w:val="22"/>
          <w:szCs w:val="22"/>
        </w:rPr>
        <w:fldChar w:fldCharType="end"/>
      </w:r>
      <w:r w:rsidRPr="0023570F">
        <w:rPr>
          <w:rFonts w:ascii="Arial" w:hAnsi="Arial" w:cs="Arial"/>
          <w:sz w:val="22"/>
          <w:szCs w:val="22"/>
        </w:rPr>
        <w:t>.</w:t>
      </w:r>
      <w:r>
        <w:rPr>
          <w:rFonts w:ascii="Arial" w:hAnsi="Arial" w:cs="Arial"/>
          <w:sz w:val="22"/>
          <w:szCs w:val="22"/>
        </w:rPr>
        <w:t xml:space="preserve"> </w:t>
      </w:r>
      <w:r w:rsidRPr="0023570F">
        <w:rPr>
          <w:rFonts w:ascii="Arial" w:hAnsi="Arial" w:cs="Arial"/>
          <w:sz w:val="22"/>
          <w:szCs w:val="22"/>
        </w:rPr>
        <w:t>To obtain 3-D volumetric data</w:t>
      </w:r>
      <w:del w:id="138" w:author="boe" w:date="2020-06-01T11:14:00Z">
        <w:r w:rsidRPr="0023570F" w:rsidDel="005A23E4">
          <w:rPr>
            <w:rFonts w:ascii="Arial" w:hAnsi="Arial" w:cs="Arial"/>
            <w:sz w:val="22"/>
            <w:szCs w:val="22"/>
          </w:rPr>
          <w:delText xml:space="preserve"> of the cl</w:delText>
        </w:r>
        <w:r w:rsidDel="005A23E4">
          <w:rPr>
            <w:rFonts w:ascii="Arial" w:hAnsi="Arial" w:cs="Arial"/>
            <w:sz w:val="22"/>
            <w:szCs w:val="22"/>
          </w:rPr>
          <w:delText>ades</w:delText>
        </w:r>
      </w:del>
      <w:r w:rsidRPr="0023570F">
        <w:rPr>
          <w:rFonts w:ascii="Arial" w:hAnsi="Arial" w:cs="Arial"/>
          <w:sz w:val="22"/>
          <w:szCs w:val="22"/>
        </w:rPr>
        <w:t xml:space="preserve">, </w:t>
      </w:r>
      <w:del w:id="139" w:author="boe" w:date="2020-06-01T11:15:00Z">
        <w:r w:rsidRPr="0023570F" w:rsidDel="005A23E4">
          <w:rPr>
            <w:rFonts w:ascii="Arial" w:hAnsi="Arial" w:cs="Arial"/>
            <w:sz w:val="22"/>
            <w:szCs w:val="22"/>
          </w:rPr>
          <w:delText>the i</w:delText>
        </w:r>
      </w:del>
      <w:ins w:id="140" w:author="boe" w:date="2020-06-01T11:15:00Z">
        <w:r w:rsidR="005A23E4">
          <w:rPr>
            <w:rFonts w:ascii="Arial" w:hAnsi="Arial" w:cs="Arial"/>
            <w:sz w:val="22"/>
            <w:szCs w:val="22"/>
          </w:rPr>
          <w:t>i</w:t>
        </w:r>
      </w:ins>
      <w:r w:rsidRPr="0023570F">
        <w:rPr>
          <w:rFonts w:ascii="Arial" w:hAnsi="Arial" w:cs="Arial"/>
          <w:sz w:val="22"/>
          <w:szCs w:val="22"/>
        </w:rPr>
        <w:t>mages were grouped and stacked together</w:t>
      </w:r>
      <w:ins w:id="141" w:author="boe" w:date="2020-06-01T11:15:00Z">
        <w:r w:rsidR="005A23E4">
          <w:rPr>
            <w:rFonts w:ascii="Arial" w:hAnsi="Arial" w:cs="Arial"/>
            <w:sz w:val="22"/>
            <w:szCs w:val="22"/>
          </w:rPr>
          <w:t xml:space="preserve">, </w:t>
        </w:r>
      </w:ins>
      <w:del w:id="142" w:author="boe" w:date="2020-06-01T11:15:00Z">
        <w:r w:rsidRPr="0023570F" w:rsidDel="005A23E4">
          <w:rPr>
            <w:rFonts w:ascii="Arial" w:hAnsi="Arial" w:cs="Arial"/>
            <w:sz w:val="22"/>
            <w:szCs w:val="22"/>
          </w:rPr>
          <w:delText xml:space="preserve"> to create a 3D</w:delText>
        </w:r>
      </w:del>
      <w:del w:id="143" w:author="boe" w:date="2020-06-01T11:16:00Z">
        <w:r w:rsidRPr="0023570F" w:rsidDel="005A23E4">
          <w:rPr>
            <w:rFonts w:ascii="Arial" w:hAnsi="Arial" w:cs="Arial"/>
            <w:sz w:val="22"/>
            <w:szCs w:val="22"/>
          </w:rPr>
          <w:delText xml:space="preserve"> image per each channel </w:delText>
        </w:r>
      </w:del>
      <w:r w:rsidRPr="0023570F">
        <w:rPr>
          <w:rFonts w:ascii="Arial" w:hAnsi="Arial" w:cs="Arial"/>
          <w:sz w:val="22"/>
          <w:szCs w:val="22"/>
        </w:rPr>
        <w:t xml:space="preserve">and </w:t>
      </w:r>
      <w:del w:id="144" w:author="boe" w:date="2020-06-01T11:16:00Z">
        <w:r w:rsidRPr="0023570F" w:rsidDel="005A23E4">
          <w:rPr>
            <w:rFonts w:ascii="Arial" w:hAnsi="Arial" w:cs="Arial"/>
            <w:sz w:val="22"/>
            <w:szCs w:val="22"/>
          </w:rPr>
          <w:delText xml:space="preserve">was </w:delText>
        </w:r>
      </w:del>
      <w:r w:rsidRPr="0023570F">
        <w:rPr>
          <w:rFonts w:ascii="Arial" w:hAnsi="Arial" w:cs="Arial"/>
          <w:sz w:val="22"/>
          <w:szCs w:val="22"/>
        </w:rPr>
        <w:t xml:space="preserve">segmented into positively stained regions that correspond to the space occupied by a given </w:t>
      </w:r>
      <w:r>
        <w:rPr>
          <w:rFonts w:ascii="Arial" w:hAnsi="Arial" w:cs="Arial"/>
          <w:sz w:val="22"/>
          <w:szCs w:val="22"/>
        </w:rPr>
        <w:t>clade</w:t>
      </w:r>
      <w:r w:rsidRPr="0023570F">
        <w:rPr>
          <w:rFonts w:ascii="Arial" w:hAnsi="Arial" w:cs="Arial"/>
          <w:sz w:val="22"/>
          <w:szCs w:val="22"/>
        </w:rPr>
        <w:t xml:space="preserve"> using </w:t>
      </w:r>
      <w:r>
        <w:rPr>
          <w:rFonts w:ascii="Arial" w:hAnsi="Arial" w:cs="Arial"/>
          <w:sz w:val="22"/>
          <w:szCs w:val="22"/>
        </w:rPr>
        <w:t xml:space="preserve">the </w:t>
      </w:r>
      <w:r w:rsidRPr="0023570F">
        <w:rPr>
          <w:rFonts w:ascii="Arial" w:hAnsi="Arial" w:cs="Arial"/>
          <w:sz w:val="22"/>
          <w:szCs w:val="22"/>
        </w:rPr>
        <w:t>Otsu thresholding algorithm</w:t>
      </w:r>
      <w:r w:rsidRPr="0023570F">
        <w:rPr>
          <w:rFonts w:ascii="Arial" w:hAnsi="Arial" w:cs="Arial"/>
          <w:sz w:val="22"/>
          <w:szCs w:val="22"/>
        </w:rPr>
        <w:fldChar w:fldCharType="begin"/>
      </w:r>
      <w:r w:rsidR="00E949CC">
        <w:rPr>
          <w:rFonts w:ascii="Arial" w:hAnsi="Arial" w:cs="Arial"/>
          <w:sz w:val="22"/>
          <w:szCs w:val="22"/>
        </w:rPr>
        <w:instrText xml:space="preserve"> ADDIN EN.CITE &lt;EndNote&gt;&lt;Cite&gt;&lt;Author&gt;Otsu&lt;/Author&gt;&lt;Year&gt;1979&lt;/Year&gt;&lt;RecNum&gt;5&lt;/RecNum&gt;&lt;DisplayText&gt;&lt;style face="superscript"&gt;52&lt;/style&gt;&lt;/DisplayText&gt;&lt;record&gt;&lt;rec-number&gt;5&lt;/rec-number&gt;&lt;foreign-keys&gt;&lt;key app="EN" db-id="v9rvxdztgz0ze3erz9nx9a5wr0z2sevava5s" timestamp="1586732660"&gt;5&lt;/key&gt;&lt;/foreign-keys&gt;&lt;ref-type name="Journal Article"&gt;17&lt;/ref-type&gt;&lt;contributors&gt;&lt;authors&gt;&lt;author&gt;Otsu, Nobuyuki&lt;/author&gt;&lt;/authors&gt;&lt;/contributors&gt;&lt;titles&gt;&lt;title&gt;A Threshold Selection Method from Gray-Level Histograms&lt;/title&gt;&lt;secondary-title&gt;IEEE Transactions on Systems, Man and Cybernetics&lt;/secondary-title&gt;&lt;/titles&gt;&lt;periodical&gt;&lt;full-title&gt;IEEE Transactions on Systems, Man and Cybernetics&lt;/full-title&gt;&lt;/periodical&gt;&lt;pages&gt;62-66&lt;/pages&gt;&lt;volume&gt;9&lt;/volume&gt;&lt;number&gt;1&lt;/number&gt;&lt;dates&gt;&lt;year&gt;1979&lt;/year&gt;&lt;/dates&gt;&lt;urls&gt;&lt;/urls&gt;&lt;language&gt;eng&lt;/language&gt;&lt;/record&gt;&lt;/Cite&gt;&lt;/EndNote&gt;</w:instrText>
      </w:r>
      <w:r w:rsidRPr="0023570F">
        <w:rPr>
          <w:rFonts w:ascii="Arial" w:hAnsi="Arial" w:cs="Arial"/>
          <w:sz w:val="22"/>
          <w:szCs w:val="22"/>
        </w:rPr>
        <w:fldChar w:fldCharType="separate"/>
      </w:r>
      <w:r w:rsidR="00E949CC" w:rsidRPr="00E949CC">
        <w:rPr>
          <w:rFonts w:ascii="Arial" w:hAnsi="Arial" w:cs="Arial"/>
          <w:noProof/>
          <w:sz w:val="22"/>
          <w:szCs w:val="22"/>
          <w:vertAlign w:val="superscript"/>
        </w:rPr>
        <w:t>52</w:t>
      </w:r>
      <w:r w:rsidRPr="0023570F">
        <w:rPr>
          <w:rFonts w:ascii="Arial" w:hAnsi="Arial" w:cs="Arial"/>
          <w:sz w:val="22"/>
          <w:szCs w:val="22"/>
        </w:rPr>
        <w:fldChar w:fldCharType="end"/>
      </w:r>
      <w:r w:rsidRPr="0023570F">
        <w:rPr>
          <w:rFonts w:ascii="Arial" w:hAnsi="Arial" w:cs="Arial"/>
          <w:sz w:val="22"/>
          <w:szCs w:val="22"/>
        </w:rPr>
        <w:t>. The volume</w:t>
      </w:r>
      <w:r>
        <w:rPr>
          <w:rFonts w:ascii="Arial" w:hAnsi="Arial" w:cs="Arial"/>
          <w:sz w:val="22"/>
          <w:szCs w:val="22"/>
        </w:rPr>
        <w:t xml:space="preserve"> </w:t>
      </w:r>
      <w:r w:rsidRPr="0023570F">
        <w:rPr>
          <w:rFonts w:ascii="Arial" w:hAnsi="Arial" w:cs="Arial"/>
          <w:sz w:val="22"/>
          <w:szCs w:val="22"/>
        </w:rPr>
        <w:t xml:space="preserve">of </w:t>
      </w:r>
      <w:r>
        <w:rPr>
          <w:rFonts w:ascii="Arial" w:hAnsi="Arial" w:cs="Arial"/>
          <w:sz w:val="22"/>
          <w:szCs w:val="22"/>
        </w:rPr>
        <w:t xml:space="preserve">each </w:t>
      </w:r>
      <w:r w:rsidRPr="0023570F">
        <w:rPr>
          <w:rFonts w:ascii="Arial" w:hAnsi="Arial" w:cs="Arial"/>
          <w:sz w:val="22"/>
          <w:szCs w:val="22"/>
        </w:rPr>
        <w:t>cl</w:t>
      </w:r>
      <w:r>
        <w:rPr>
          <w:rFonts w:ascii="Arial" w:hAnsi="Arial" w:cs="Arial"/>
          <w:sz w:val="22"/>
          <w:szCs w:val="22"/>
        </w:rPr>
        <w:t xml:space="preserve">ade was </w:t>
      </w:r>
      <w:r w:rsidRPr="0023570F">
        <w:rPr>
          <w:rFonts w:ascii="Arial" w:hAnsi="Arial" w:cs="Arial"/>
          <w:sz w:val="22"/>
          <w:szCs w:val="22"/>
        </w:rPr>
        <w:t xml:space="preserve">calculated by summing </w:t>
      </w:r>
      <w:r>
        <w:rPr>
          <w:rFonts w:ascii="Arial" w:hAnsi="Arial" w:cs="Arial"/>
          <w:sz w:val="22"/>
          <w:szCs w:val="22"/>
        </w:rPr>
        <w:t xml:space="preserve">the number of </w:t>
      </w:r>
      <w:r w:rsidRPr="0023570F">
        <w:rPr>
          <w:rFonts w:ascii="Arial" w:hAnsi="Arial" w:cs="Arial"/>
          <w:sz w:val="22"/>
          <w:szCs w:val="22"/>
        </w:rPr>
        <w:t>pixel</w:t>
      </w:r>
      <w:r>
        <w:rPr>
          <w:rFonts w:ascii="Arial" w:hAnsi="Arial" w:cs="Arial"/>
          <w:sz w:val="22"/>
          <w:szCs w:val="22"/>
        </w:rPr>
        <w:t>s across the 3-D image</w:t>
      </w:r>
      <w:r w:rsidRPr="003C391A">
        <w:rPr>
          <w:rFonts w:ascii="Arial" w:hAnsi="Arial" w:cs="Arial"/>
          <w:sz w:val="22"/>
          <w:szCs w:val="22"/>
        </w:rPr>
        <w:fldChar w:fldCharType="begin"/>
      </w:r>
      <w:r w:rsidR="00E949CC">
        <w:rPr>
          <w:rFonts w:ascii="Arial" w:hAnsi="Arial" w:cs="Arial"/>
          <w:sz w:val="22"/>
          <w:szCs w:val="22"/>
        </w:rPr>
        <w:instrText xml:space="preserve"> ADDIN EN.CITE &lt;EndNote&gt;&lt;Cite&gt;&lt;Author&gt;Gonzalez&lt;/Author&gt;&lt;Year&gt;2018&lt;/Year&gt;&lt;RecNum&gt;43411&lt;/RecNum&gt;&lt;DisplayText&gt;&lt;style face="superscript"&gt;53,54&lt;/style&gt;&lt;/DisplayText&gt;&lt;record&gt;&lt;rec-number&gt;43411&lt;/rec-number&gt;&lt;foreign-keys&gt;&lt;key app="EN" db-id="vz0f5spzhe9fr5edwpxxzttdss95x0s59s0r" timestamp="1584066282"&gt;43411&lt;/key&gt;&lt;/foreign-keys&gt;&lt;ref-type name="Book"&gt;6&lt;/ref-type&gt;&lt;contributors&gt;&lt;authors&gt;&lt;author&gt;Gonzalez, Rafael C.&lt;/author&gt;&lt;author&gt;Woods, Richard E.&lt;/author&gt;&lt;/authors&gt;&lt;/contributors&gt;&lt;titles&gt;&lt;title&gt;Digital image processing&lt;/title&gt;&lt;/titles&gt;&lt;pages&gt;xvi, 1168 pages&lt;/pages&gt;&lt;keywords&gt;&lt;keyword&gt;Image processing Digital techniques.&lt;/keyword&gt;&lt;/keywords&gt;&lt;dates&gt;&lt;year&gt;2018&lt;/year&gt;&lt;/dates&gt;&lt;pub-location&gt;New York, NY&lt;/pub-location&gt;&lt;publisher&gt;Pearson&lt;/publisher&gt;&lt;isbn&gt;9780133356724&lt;/isbn&gt;&lt;accession-num&gt;19453560&lt;/accession-num&gt;&lt;call-num&gt;TA1632 .G66 2018&lt;/call-num&gt;&lt;urls&gt;&lt;/urls&gt;&lt;/record&gt;&lt;/Cite&gt;&lt;Cite&gt;&lt;Author&gt;Otsu&lt;/Author&gt;&lt;Year&gt;1979&lt;/Year&gt;&lt;RecNum&gt;43412&lt;/RecNum&gt;&lt;record&gt;&lt;rec-number&gt;43412&lt;/rec-number&gt;&lt;foreign-keys&gt;&lt;key app="EN" db-id="vz0f5spzhe9fr5edwpxxzttdss95x0s59s0r" timestamp="1584066340"&gt;43412&lt;/key&gt;&lt;/foreign-keys&gt;&lt;ref-type name="Journal Article"&gt;17&lt;/ref-type&gt;&lt;contributors&gt;&lt;authors&gt;&lt;author&gt;Otsu, N.&lt;/author&gt;&lt;/authors&gt;&lt;/contributors&gt;&lt;titles&gt;&lt;title&gt;A Threshold Selection Method from Gray-Level Histograms&lt;/title&gt;&lt;secondary-title&gt;IEEE Transactions on Systems, Man, and Cybernetics&lt;/secondary-title&gt;&lt;/titles&gt;&lt;periodical&gt;&lt;full-title&gt;IEEE Transactions on Systems, Man, and Cybernetics&lt;/full-title&gt;&lt;/periodical&gt;&lt;pages&gt;62-66&lt;/pages&gt;&lt;volume&gt;9&lt;/volume&gt;&lt;number&gt;1&lt;/number&gt;&lt;dates&gt;&lt;year&gt;1979&lt;/year&gt;&lt;/dates&gt;&lt;urls&gt;&lt;/urls&gt;&lt;/record&gt;&lt;/Cite&gt;&lt;/EndNote&gt;</w:instrText>
      </w:r>
      <w:r w:rsidRPr="003C391A">
        <w:rPr>
          <w:rFonts w:ascii="Arial" w:hAnsi="Arial" w:cs="Arial"/>
          <w:sz w:val="22"/>
          <w:szCs w:val="22"/>
        </w:rPr>
        <w:fldChar w:fldCharType="separate"/>
      </w:r>
      <w:r w:rsidR="00E949CC" w:rsidRPr="00E949CC">
        <w:rPr>
          <w:rFonts w:ascii="Arial" w:hAnsi="Arial" w:cs="Arial"/>
          <w:noProof/>
          <w:sz w:val="22"/>
          <w:szCs w:val="22"/>
          <w:vertAlign w:val="superscript"/>
        </w:rPr>
        <w:t>53,54</w:t>
      </w:r>
      <w:r w:rsidRPr="003C391A">
        <w:rPr>
          <w:rFonts w:ascii="Arial" w:hAnsi="Arial" w:cs="Arial"/>
          <w:sz w:val="22"/>
          <w:szCs w:val="22"/>
        </w:rPr>
        <w:fldChar w:fldCharType="end"/>
      </w:r>
      <w:r w:rsidRPr="003C391A">
        <w:rPr>
          <w:rFonts w:ascii="Arial" w:hAnsi="Arial" w:cs="Arial"/>
          <w:sz w:val="22"/>
          <w:szCs w:val="22"/>
        </w:rPr>
        <w:t xml:space="preserve">. </w:t>
      </w:r>
      <w:r>
        <w:rPr>
          <w:rFonts w:ascii="Arial" w:hAnsi="Arial" w:cs="Arial"/>
          <w:sz w:val="22"/>
          <w:szCs w:val="22"/>
        </w:rPr>
        <w:t>For the propos</w:t>
      </w:r>
      <w:r w:rsidR="00D14FFB">
        <w:rPr>
          <w:rFonts w:ascii="Arial" w:hAnsi="Arial" w:cs="Arial"/>
          <w:sz w:val="22"/>
          <w:szCs w:val="22"/>
        </w:rPr>
        <w:t xml:space="preserve">ed research ecological </w:t>
      </w:r>
      <w:r>
        <w:rPr>
          <w:rFonts w:ascii="Arial" w:hAnsi="Arial" w:cs="Arial"/>
          <w:sz w:val="22"/>
          <w:szCs w:val="22"/>
        </w:rPr>
        <w:t xml:space="preserve">data from each sample will include </w:t>
      </w:r>
      <w:r w:rsidR="00D14FFB">
        <w:rPr>
          <w:rFonts w:ascii="Arial" w:hAnsi="Arial" w:cs="Arial"/>
          <w:sz w:val="22"/>
          <w:szCs w:val="22"/>
        </w:rPr>
        <w:t xml:space="preserve">i) </w:t>
      </w:r>
      <w:r>
        <w:rPr>
          <w:rFonts w:ascii="Arial" w:hAnsi="Arial" w:cs="Arial"/>
          <w:sz w:val="22"/>
          <w:szCs w:val="22"/>
        </w:rPr>
        <w:t xml:space="preserve">the mouse, the month, </w:t>
      </w:r>
      <w:r w:rsidR="00D14FFB">
        <w:rPr>
          <w:rFonts w:ascii="Arial" w:hAnsi="Arial" w:cs="Arial"/>
          <w:sz w:val="22"/>
          <w:szCs w:val="22"/>
        </w:rPr>
        <w:t xml:space="preserve">ii) </w:t>
      </w:r>
      <w:r>
        <w:rPr>
          <w:rFonts w:ascii="Arial" w:hAnsi="Arial" w:cs="Arial"/>
          <w:sz w:val="22"/>
          <w:szCs w:val="22"/>
        </w:rPr>
        <w:t xml:space="preserve">the UV treatment, </w:t>
      </w:r>
      <w:r w:rsidR="00D14FFB">
        <w:rPr>
          <w:rFonts w:ascii="Arial" w:hAnsi="Arial" w:cs="Arial"/>
          <w:sz w:val="22"/>
          <w:szCs w:val="22"/>
        </w:rPr>
        <w:t xml:space="preserve">iii) </w:t>
      </w:r>
      <w:r>
        <w:rPr>
          <w:rFonts w:ascii="Arial" w:hAnsi="Arial" w:cs="Arial"/>
          <w:sz w:val="22"/>
          <w:szCs w:val="22"/>
        </w:rPr>
        <w:t>the color of a given cl</w:t>
      </w:r>
      <w:r w:rsidR="00D14FFB">
        <w:rPr>
          <w:rFonts w:ascii="Arial" w:hAnsi="Arial" w:cs="Arial"/>
          <w:sz w:val="22"/>
          <w:szCs w:val="22"/>
        </w:rPr>
        <w:t>ade, iv) the number of clades per color, v) clade size, vi) variance in clade sizes per sample (using coefficient of variation = (std. dev.)/(mean)), vii) clade compaction (density of cells per unit volume), and viii) interdigitation of the clades (co-localization of cells from adjacent clades).  Here, we can report on preliminary data relating to i-vi.</w:t>
      </w:r>
    </w:p>
    <w:p w14:paraId="54AB2D5C" w14:textId="6D9A0410" w:rsidR="00392D8A" w:rsidRDefault="00392D8A" w:rsidP="00EB558A">
      <w:pPr>
        <w:jc w:val="both"/>
        <w:rPr>
          <w:ins w:id="145" w:author="boe" w:date="2020-06-01T10:57:00Z"/>
          <w:rFonts w:ascii="Arial" w:hAnsi="Arial" w:cs="Arial"/>
          <w:sz w:val="22"/>
          <w:szCs w:val="22"/>
        </w:rPr>
      </w:pPr>
    </w:p>
    <w:p w14:paraId="7C5ABB35" w14:textId="3FC1487E" w:rsidR="0027021B" w:rsidDel="005A23E4" w:rsidRDefault="0027021B" w:rsidP="00EB558A">
      <w:pPr>
        <w:jc w:val="both"/>
        <w:rPr>
          <w:del w:id="146" w:author="boe" w:date="2020-06-01T11:09:00Z"/>
          <w:rFonts w:ascii="Arial" w:hAnsi="Arial" w:cs="Arial"/>
          <w:sz w:val="22"/>
          <w:szCs w:val="22"/>
        </w:rPr>
      </w:pPr>
      <w:ins w:id="147" w:author="boe" w:date="2020-06-01T10:57:00Z">
        <w:r>
          <w:rPr>
            <w:rFonts w:ascii="Arial" w:hAnsi="Arial" w:cs="Arial"/>
            <w:sz w:val="22"/>
            <w:szCs w:val="22"/>
          </w:rPr>
          <w:t xml:space="preserve">The ecological data lend themselves to multi-way, fully-crossed ANOVAs where Color and Mouse represent random effects variables and month and UV-treatment represent fixed effects (Table 1 provides an example with CV being tested for the main effects and two-way interaction effects). For </w:t>
        </w:r>
        <w:r w:rsidRPr="00B51DE2">
          <w:rPr>
            <w:rFonts w:ascii="Arial" w:hAnsi="Arial" w:cs="Arial"/>
            <w:b/>
            <w:sz w:val="22"/>
            <w:szCs w:val="22"/>
          </w:rPr>
          <w:t>clade numbers</w:t>
        </w:r>
        <w:r>
          <w:rPr>
            <w:rFonts w:ascii="Arial" w:hAnsi="Arial" w:cs="Arial"/>
            <w:sz w:val="22"/>
            <w:szCs w:val="22"/>
          </w:rPr>
          <w:t xml:space="preserve"> there is a significant effect of month. The first month had c. 30% more clades than later months. UV treatment did not significantly influence the number of clades. But, a significant interaction effect demonstrated that in the first two months there were fewer clades under UV exposure and the opposite in months 3 and 4. The distribution of clade</w:t>
        </w:r>
      </w:ins>
      <w:ins w:id="148" w:author="boe" w:date="2020-06-01T11:09:00Z">
        <w:r w:rsidR="005A23E4">
          <w:rPr>
            <w:rFonts w:ascii="Arial" w:hAnsi="Arial" w:cs="Arial"/>
            <w:sz w:val="22"/>
            <w:szCs w:val="22"/>
          </w:rPr>
          <w:t xml:space="preserve"> </w:t>
        </w:r>
      </w:ins>
    </w:p>
    <w:p w14:paraId="65107949" w14:textId="43CDD8B0" w:rsidR="008822BD" w:rsidRDefault="0027021B" w:rsidP="00EB558A">
      <w:pPr>
        <w:jc w:val="both"/>
        <w:rPr>
          <w:rFonts w:ascii="Arial" w:hAnsi="Arial" w:cs="Arial"/>
          <w:sz w:val="22"/>
          <w:szCs w:val="22"/>
        </w:rPr>
      </w:pPr>
      <w:r w:rsidRPr="00F13270">
        <w:rPr>
          <w:rFonts w:ascii="Arial" w:hAnsi="Arial" w:cs="Arial"/>
          <w:noProof/>
          <w:sz w:val="22"/>
          <w:szCs w:val="22"/>
        </w:rPr>
        <mc:AlternateContent>
          <mc:Choice Requires="wpg">
            <w:drawing>
              <wp:anchor distT="0" distB="0" distL="114300" distR="114300" simplePos="0" relativeHeight="251697152" behindDoc="0" locked="0" layoutInCell="1" allowOverlap="1" wp14:anchorId="00642242" wp14:editId="174C3183">
                <wp:simplePos x="0" y="0"/>
                <wp:positionH relativeFrom="margin">
                  <wp:posOffset>19050</wp:posOffset>
                </wp:positionH>
                <wp:positionV relativeFrom="paragraph">
                  <wp:posOffset>116840</wp:posOffset>
                </wp:positionV>
                <wp:extent cx="1503680" cy="3607435"/>
                <wp:effectExtent l="0" t="0" r="0" b="0"/>
                <wp:wrapSquare wrapText="bothSides"/>
                <wp:docPr id="76" name="Group 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503680" cy="3607435"/>
                          <a:chOff x="0" y="0"/>
                          <a:chExt cx="3086100" cy="7735115"/>
                        </a:xfrm>
                      </wpg:grpSpPr>
                      <pic:pic xmlns:pic="http://schemas.openxmlformats.org/drawingml/2006/picture">
                        <pic:nvPicPr>
                          <pic:cNvPr id="77" name="Picture 77">
                            <a:extLst/>
                          </pic:cNvPr>
                          <pic:cNvPicPr>
                            <a:picLocks noChangeAspect="1"/>
                          </pic:cNvPicPr>
                        </pic:nvPicPr>
                        <pic:blipFill>
                          <a:blip r:embed="rId24"/>
                          <a:stretch>
                            <a:fillRect/>
                          </a:stretch>
                        </pic:blipFill>
                        <pic:spPr>
                          <a:xfrm>
                            <a:off x="0" y="0"/>
                            <a:ext cx="3086100" cy="2616200"/>
                          </a:xfrm>
                          <a:prstGeom prst="rect">
                            <a:avLst/>
                          </a:prstGeom>
                        </pic:spPr>
                      </pic:pic>
                      <wps:wsp>
                        <wps:cNvPr id="78" name="TextBox 1">
                          <a:extLst/>
                        </wps:cNvPr>
                        <wps:cNvSpPr txBox="1"/>
                        <wps:spPr>
                          <a:xfrm>
                            <a:off x="161603" y="2648221"/>
                            <a:ext cx="2878883" cy="5086894"/>
                          </a:xfrm>
                          <a:prstGeom prst="rect">
                            <a:avLst/>
                          </a:prstGeom>
                          <a:noFill/>
                        </wps:spPr>
                        <wps:txbx>
                          <w:txbxContent>
                            <w:p w14:paraId="3EB451AC" w14:textId="33729A47" w:rsidR="005C72AF" w:rsidRPr="00F13270" w:rsidRDefault="005C72AF" w:rsidP="00D43435">
                              <w:pPr>
                                <w:pStyle w:val="NormalWeb"/>
                                <w:spacing w:before="0" w:beforeAutospacing="0" w:after="0" w:afterAutospacing="0"/>
                                <w:jc w:val="both"/>
                                <w:rPr>
                                  <w:rFonts w:ascii="Arial" w:hAnsi="Arial" w:cs="Arial"/>
                                </w:rPr>
                              </w:pPr>
                              <w:r w:rsidRPr="00F13270">
                                <w:rPr>
                                  <w:rFonts w:ascii="Arial" w:hAnsi="Arial" w:cs="Arial"/>
                                  <w:b/>
                                  <w:bCs/>
                                  <w:color w:val="000000" w:themeColor="text1"/>
                                  <w:kern w:val="24"/>
                                  <w:sz w:val="16"/>
                                  <w:szCs w:val="16"/>
                                </w:rPr>
                                <w:t>Fig</w:t>
                              </w:r>
                              <w:r>
                                <w:rPr>
                                  <w:rFonts w:ascii="Arial" w:hAnsi="Arial" w:cs="Arial"/>
                                  <w:b/>
                                  <w:bCs/>
                                  <w:color w:val="000000" w:themeColor="text1"/>
                                  <w:kern w:val="24"/>
                                  <w:sz w:val="16"/>
                                  <w:szCs w:val="16"/>
                                </w:rPr>
                                <w:t>ure</w:t>
                              </w:r>
                              <w:r w:rsidRPr="00F13270">
                                <w:rPr>
                                  <w:rFonts w:ascii="Arial" w:hAnsi="Arial" w:cs="Arial"/>
                                  <w:b/>
                                  <w:bCs/>
                                  <w:color w:val="000000" w:themeColor="text1"/>
                                  <w:kern w:val="24"/>
                                  <w:sz w:val="16"/>
                                  <w:szCs w:val="16"/>
                                </w:rPr>
                                <w:t xml:space="preserve"> 3. Changes in the coefficient of variation in response to UV for six mice over a period of 4 months where UV ceased at month 3.  </w:t>
                              </w:r>
                              <w:r w:rsidRPr="00F13270">
                                <w:rPr>
                                  <w:rFonts w:ascii="Arial" w:hAnsi="Arial" w:cs="Arial"/>
                                  <w:color w:val="000000" w:themeColor="text1"/>
                                  <w:kern w:val="24"/>
                                  <w:sz w:val="16"/>
                                  <w:szCs w:val="16"/>
                                </w:rPr>
                                <w:t>The y-axis is an adjusted coefficient of variation (CV</w:t>
                              </w:r>
                              <w:r>
                                <w:rPr>
                                  <w:rFonts w:ascii="Arial" w:hAnsi="Arial" w:cs="Arial"/>
                                  <w:color w:val="000000" w:themeColor="text1"/>
                                  <w:kern w:val="24"/>
                                  <w:sz w:val="16"/>
                                  <w:szCs w:val="16"/>
                                </w:rPr>
                                <w:t xml:space="preserve"> </w:t>
                              </w:r>
                              <w:r w:rsidRPr="00F13270">
                                <w:rPr>
                                  <w:rFonts w:ascii="Arial" w:hAnsi="Arial" w:cs="Arial"/>
                                  <w:color w:val="000000" w:themeColor="text1"/>
                                  <w:kern w:val="24"/>
                                  <w:sz w:val="16"/>
                                  <w:szCs w:val="16"/>
                                </w:rPr>
                                <w:t>A</w:t>
                              </w:r>
                              <w:r>
                                <w:rPr>
                                  <w:rFonts w:ascii="Arial" w:hAnsi="Arial" w:cs="Arial"/>
                                  <w:color w:val="000000" w:themeColor="text1"/>
                                  <w:kern w:val="24"/>
                                  <w:sz w:val="16"/>
                                  <w:szCs w:val="16"/>
                                </w:rPr>
                                <w:t>djusted</w:t>
                              </w:r>
                              <w:r w:rsidRPr="00F13270">
                                <w:rPr>
                                  <w:rFonts w:ascii="Arial" w:hAnsi="Arial" w:cs="Arial"/>
                                  <w:color w:val="000000" w:themeColor="text1"/>
                                  <w:kern w:val="24"/>
                                  <w:sz w:val="16"/>
                                  <w:szCs w:val="16"/>
                                </w:rPr>
                                <w:t>) calculated as the ratio of mean CV between UV and non-UV exposed skin for a given mouse on a given month (6 mice x 4 months = 24 measures).</w:t>
                              </w:r>
                              <w:r>
                                <w:rPr>
                                  <w:rFonts w:ascii="Arial" w:hAnsi="Arial" w:cs="Arial"/>
                                  <w:color w:val="000000" w:themeColor="text1"/>
                                  <w:kern w:val="24"/>
                                  <w:sz w:val="16"/>
                                  <w:szCs w:val="16"/>
                                </w:rPr>
                                <w:t xml:space="preserve"> </w:t>
                              </w:r>
                              <w:r w:rsidRPr="00F13270">
                                <w:rPr>
                                  <w:rFonts w:ascii="Arial" w:hAnsi="Arial" w:cs="Arial"/>
                                  <w:color w:val="000000" w:themeColor="text1"/>
                                  <w:kern w:val="24"/>
                                  <w:sz w:val="16"/>
                                  <w:szCs w:val="16"/>
                                </w:rPr>
                                <w:t xml:space="preserve">While UV exposure increases CV (all but one point is </w:t>
                              </w:r>
                              <w:r>
                                <w:rPr>
                                  <w:rFonts w:ascii="Arial" w:hAnsi="Arial" w:cs="Arial"/>
                                  <w:color w:val="000000" w:themeColor="text1"/>
                                  <w:kern w:val="24"/>
                                  <w:sz w:val="16"/>
                                  <w:szCs w:val="16"/>
                                </w:rPr>
                                <w:t>&gt;</w:t>
                              </w:r>
                              <w:r w:rsidRPr="00F13270">
                                <w:rPr>
                                  <w:rFonts w:ascii="Arial" w:hAnsi="Arial" w:cs="Arial"/>
                                  <w:color w:val="000000" w:themeColor="text1"/>
                                  <w:kern w:val="24"/>
                                  <w:sz w:val="16"/>
                                  <w:szCs w:val="16"/>
                                </w:rPr>
                                <w:t xml:space="preserve">1) this increase remains flat between months 1 and 2; between 2 and 3 some mice increase a lot while others not so much, and </w:t>
                              </w:r>
                              <w:r>
                                <w:rPr>
                                  <w:rFonts w:ascii="Arial" w:hAnsi="Arial" w:cs="Arial"/>
                                  <w:color w:val="000000" w:themeColor="text1"/>
                                  <w:kern w:val="24"/>
                                  <w:sz w:val="16"/>
                                  <w:szCs w:val="16"/>
                                </w:rPr>
                                <w:t>c</w:t>
                              </w:r>
                              <w:r w:rsidRPr="00F13270">
                                <w:rPr>
                                  <w:rFonts w:ascii="Arial" w:hAnsi="Arial" w:cs="Arial"/>
                                  <w:color w:val="000000" w:themeColor="text1"/>
                                  <w:kern w:val="24"/>
                                  <w:sz w:val="16"/>
                                  <w:szCs w:val="16"/>
                                </w:rPr>
                                <w:t>lear increases for all mice by month 4.</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0642242" id="Group 2" o:spid="_x0000_s1064" style="position:absolute;left:0;text-align:left;margin-left:1.5pt;margin-top:9.2pt;width:118.4pt;height:284.05pt;z-index:251697152;mso-position-horizontal-relative:margin;mso-width-relative:margin;mso-height-relative:margin" coordsize="30861,773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">
                <o:lock v:ext="edit" aspectratio="t"/>
                <v:shape id="Picture 77" o:spid="_x0000_s1065" type="#_x0000_t75" style="position:absolute;width:30861;height:26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cmgvCAAAA2wAAAA8AAABkcnMvZG93bnJldi54bWxEj99KwzAUxu8HvkM4gndrOoVNatMyhMFA&#10;GLruAQ7JWVPWnJQmW6tPbwaClx/fnx9fWc+uFzcaQ+dZwSrLQRBrbzpuFZya3fIVRIjIBnvPpOCb&#10;AtTVw6LEwviJv+h2jK1IIxwKVGBjHAopg7bkMGR+IE7e2Y8OY5JjK82IUxp3vXzO87V02HEiWBzo&#10;3ZK+HK8uQV7Wq93hKj+lnvYNDfpn+xEapZ4e5+0biEhz/A//tfdGwWYD9y/pB8j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XJoLwgAAANsAAAAPAAAAAAAAAAAAAAAAAJ8C&#10;AABkcnMvZG93bnJldi54bWxQSwUGAAAAAAQABAD3AAAAjgMAAAAA&#10;">
                  <v:imagedata r:id="rId25" o:title=""/>
                  <v:path arrowok="t"/>
                </v:shape>
                <v:shape id="TextBox 1" o:spid="_x0000_s1066" type="#_x0000_t202" style="position:absolute;left:1616;top:26482;width:28788;height:50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14:paraId="3EB451AC" w14:textId="33729A47" w:rsidR="005C72AF" w:rsidRPr="00F13270" w:rsidRDefault="005C72AF" w:rsidP="00D43435">
                        <w:pPr>
                          <w:pStyle w:val="NormalWeb"/>
                          <w:spacing w:before="0" w:beforeAutospacing="0" w:after="0" w:afterAutospacing="0"/>
                          <w:jc w:val="both"/>
                          <w:rPr>
                            <w:rFonts w:ascii="Arial" w:hAnsi="Arial" w:cs="Arial"/>
                          </w:rPr>
                        </w:pPr>
                        <w:r w:rsidRPr="00F13270">
                          <w:rPr>
                            <w:rFonts w:ascii="Arial" w:hAnsi="Arial" w:cs="Arial"/>
                            <w:b/>
                            <w:bCs/>
                            <w:color w:val="000000" w:themeColor="text1"/>
                            <w:kern w:val="24"/>
                            <w:sz w:val="16"/>
                            <w:szCs w:val="16"/>
                          </w:rPr>
                          <w:t>Fig</w:t>
                        </w:r>
                        <w:r>
                          <w:rPr>
                            <w:rFonts w:ascii="Arial" w:hAnsi="Arial" w:cs="Arial"/>
                            <w:b/>
                            <w:bCs/>
                            <w:color w:val="000000" w:themeColor="text1"/>
                            <w:kern w:val="24"/>
                            <w:sz w:val="16"/>
                            <w:szCs w:val="16"/>
                          </w:rPr>
                          <w:t>ure</w:t>
                        </w:r>
                        <w:r w:rsidRPr="00F13270">
                          <w:rPr>
                            <w:rFonts w:ascii="Arial" w:hAnsi="Arial" w:cs="Arial"/>
                            <w:b/>
                            <w:bCs/>
                            <w:color w:val="000000" w:themeColor="text1"/>
                            <w:kern w:val="24"/>
                            <w:sz w:val="16"/>
                            <w:szCs w:val="16"/>
                          </w:rPr>
                          <w:t xml:space="preserve"> 3. Changes in the coefficient of variation in response to UV for six mice over a period of 4 months where UV ceased at month 3.  </w:t>
                        </w:r>
                        <w:r w:rsidRPr="00F13270">
                          <w:rPr>
                            <w:rFonts w:ascii="Arial" w:hAnsi="Arial" w:cs="Arial"/>
                            <w:color w:val="000000" w:themeColor="text1"/>
                            <w:kern w:val="24"/>
                            <w:sz w:val="16"/>
                            <w:szCs w:val="16"/>
                          </w:rPr>
                          <w:t>The y-axis is an adjusted coefficient of variation (CV</w:t>
                        </w:r>
                        <w:r>
                          <w:rPr>
                            <w:rFonts w:ascii="Arial" w:hAnsi="Arial" w:cs="Arial"/>
                            <w:color w:val="000000" w:themeColor="text1"/>
                            <w:kern w:val="24"/>
                            <w:sz w:val="16"/>
                            <w:szCs w:val="16"/>
                          </w:rPr>
                          <w:t xml:space="preserve"> </w:t>
                        </w:r>
                        <w:r w:rsidRPr="00F13270">
                          <w:rPr>
                            <w:rFonts w:ascii="Arial" w:hAnsi="Arial" w:cs="Arial"/>
                            <w:color w:val="000000" w:themeColor="text1"/>
                            <w:kern w:val="24"/>
                            <w:sz w:val="16"/>
                            <w:szCs w:val="16"/>
                          </w:rPr>
                          <w:t>A</w:t>
                        </w:r>
                        <w:r>
                          <w:rPr>
                            <w:rFonts w:ascii="Arial" w:hAnsi="Arial" w:cs="Arial"/>
                            <w:color w:val="000000" w:themeColor="text1"/>
                            <w:kern w:val="24"/>
                            <w:sz w:val="16"/>
                            <w:szCs w:val="16"/>
                          </w:rPr>
                          <w:t>djusted</w:t>
                        </w:r>
                        <w:r w:rsidRPr="00F13270">
                          <w:rPr>
                            <w:rFonts w:ascii="Arial" w:hAnsi="Arial" w:cs="Arial"/>
                            <w:color w:val="000000" w:themeColor="text1"/>
                            <w:kern w:val="24"/>
                            <w:sz w:val="16"/>
                            <w:szCs w:val="16"/>
                          </w:rPr>
                          <w:t>) calculated as the ratio of mean CV between UV and non-UV exposed skin for a given mouse on a given month (6 mice x 4 months = 24 measures).</w:t>
                        </w:r>
                        <w:r>
                          <w:rPr>
                            <w:rFonts w:ascii="Arial" w:hAnsi="Arial" w:cs="Arial"/>
                            <w:color w:val="000000" w:themeColor="text1"/>
                            <w:kern w:val="24"/>
                            <w:sz w:val="16"/>
                            <w:szCs w:val="16"/>
                          </w:rPr>
                          <w:t xml:space="preserve"> </w:t>
                        </w:r>
                        <w:r w:rsidRPr="00F13270">
                          <w:rPr>
                            <w:rFonts w:ascii="Arial" w:hAnsi="Arial" w:cs="Arial"/>
                            <w:color w:val="000000" w:themeColor="text1"/>
                            <w:kern w:val="24"/>
                            <w:sz w:val="16"/>
                            <w:szCs w:val="16"/>
                          </w:rPr>
                          <w:t xml:space="preserve">While UV exposure increases CV (all but one point is </w:t>
                        </w:r>
                        <w:r>
                          <w:rPr>
                            <w:rFonts w:ascii="Arial" w:hAnsi="Arial" w:cs="Arial"/>
                            <w:color w:val="000000" w:themeColor="text1"/>
                            <w:kern w:val="24"/>
                            <w:sz w:val="16"/>
                            <w:szCs w:val="16"/>
                          </w:rPr>
                          <w:t>&gt;</w:t>
                        </w:r>
                        <w:r w:rsidRPr="00F13270">
                          <w:rPr>
                            <w:rFonts w:ascii="Arial" w:hAnsi="Arial" w:cs="Arial"/>
                            <w:color w:val="000000" w:themeColor="text1"/>
                            <w:kern w:val="24"/>
                            <w:sz w:val="16"/>
                            <w:szCs w:val="16"/>
                          </w:rPr>
                          <w:t xml:space="preserve">1) this increase remains flat between months 1 and 2; between 2 and 3 some mice increase a lot while others not so much, and </w:t>
                        </w:r>
                        <w:r>
                          <w:rPr>
                            <w:rFonts w:ascii="Arial" w:hAnsi="Arial" w:cs="Arial"/>
                            <w:color w:val="000000" w:themeColor="text1"/>
                            <w:kern w:val="24"/>
                            <w:sz w:val="16"/>
                            <w:szCs w:val="16"/>
                          </w:rPr>
                          <w:t>c</w:t>
                        </w:r>
                        <w:r w:rsidRPr="00F13270">
                          <w:rPr>
                            <w:rFonts w:ascii="Arial" w:hAnsi="Arial" w:cs="Arial"/>
                            <w:color w:val="000000" w:themeColor="text1"/>
                            <w:kern w:val="24"/>
                            <w:sz w:val="16"/>
                            <w:szCs w:val="16"/>
                          </w:rPr>
                          <w:t>lear increases for all mice by month 4.</w:t>
                        </w:r>
                      </w:p>
                    </w:txbxContent>
                  </v:textbox>
                </v:shape>
                <w10:wrap type="square" anchorx="margin"/>
              </v:group>
            </w:pict>
          </mc:Fallback>
        </mc:AlternateContent>
      </w:r>
      <w:del w:id="149" w:author="boe" w:date="2020-06-01T10:58:00Z">
        <w:r w:rsidR="00FA0A7B" w:rsidDel="0027021B">
          <w:rPr>
            <w:rFonts w:ascii="Arial" w:hAnsi="Arial" w:cs="Arial"/>
            <w:sz w:val="22"/>
            <w:szCs w:val="22"/>
          </w:rPr>
          <w:delText xml:space="preserve">The ecological data lend themselves to multi-way, fully-crossed ANOVAs where Color and Mouse represent random effects variables and month and UV-treatment represent fixed effects (Table 1 provides an example </w:delText>
        </w:r>
        <w:r w:rsidR="00DA0D0E" w:rsidDel="0027021B">
          <w:rPr>
            <w:rFonts w:ascii="Arial" w:hAnsi="Arial" w:cs="Arial"/>
            <w:sz w:val="22"/>
            <w:szCs w:val="22"/>
          </w:rPr>
          <w:delText>with CV being tested for the main effects and two-way interaction effects</w:delText>
        </w:r>
        <w:r w:rsidR="00FA0A7B" w:rsidDel="0027021B">
          <w:rPr>
            <w:rFonts w:ascii="Arial" w:hAnsi="Arial" w:cs="Arial"/>
            <w:sz w:val="22"/>
            <w:szCs w:val="22"/>
          </w:rPr>
          <w:delText xml:space="preserve">). </w:delText>
        </w:r>
        <w:r w:rsidR="00DA0D0E" w:rsidDel="0027021B">
          <w:rPr>
            <w:rFonts w:ascii="Arial" w:hAnsi="Arial" w:cs="Arial"/>
            <w:sz w:val="22"/>
            <w:szCs w:val="22"/>
          </w:rPr>
          <w:delText xml:space="preserve">For </w:delText>
        </w:r>
        <w:r w:rsidR="00DA0D0E" w:rsidRPr="00B51DE2" w:rsidDel="0027021B">
          <w:rPr>
            <w:rFonts w:ascii="Arial" w:hAnsi="Arial" w:cs="Arial"/>
            <w:b/>
            <w:sz w:val="22"/>
            <w:szCs w:val="22"/>
          </w:rPr>
          <w:delText>cl</w:delText>
        </w:r>
        <w:r w:rsidR="008B0E9F" w:rsidRPr="00B51DE2" w:rsidDel="0027021B">
          <w:rPr>
            <w:rFonts w:ascii="Arial" w:hAnsi="Arial" w:cs="Arial"/>
            <w:b/>
            <w:sz w:val="22"/>
            <w:szCs w:val="22"/>
          </w:rPr>
          <w:delText>ade</w:delText>
        </w:r>
        <w:r w:rsidR="00DA0D0E" w:rsidRPr="00B51DE2" w:rsidDel="0027021B">
          <w:rPr>
            <w:rFonts w:ascii="Arial" w:hAnsi="Arial" w:cs="Arial"/>
            <w:b/>
            <w:sz w:val="22"/>
            <w:szCs w:val="22"/>
          </w:rPr>
          <w:delText xml:space="preserve"> numbers</w:delText>
        </w:r>
        <w:r w:rsidR="00DA0D0E" w:rsidDel="0027021B">
          <w:rPr>
            <w:rFonts w:ascii="Arial" w:hAnsi="Arial" w:cs="Arial"/>
            <w:sz w:val="22"/>
            <w:szCs w:val="22"/>
          </w:rPr>
          <w:delText xml:space="preserve"> there is a significant effect of month</w:delText>
        </w:r>
        <w:r w:rsidR="008B0E9F" w:rsidDel="0027021B">
          <w:rPr>
            <w:rFonts w:ascii="Arial" w:hAnsi="Arial" w:cs="Arial"/>
            <w:sz w:val="22"/>
            <w:szCs w:val="22"/>
          </w:rPr>
          <w:delText xml:space="preserve">. The </w:delText>
        </w:r>
        <w:r w:rsidR="00DA0D0E" w:rsidDel="0027021B">
          <w:rPr>
            <w:rFonts w:ascii="Arial" w:hAnsi="Arial" w:cs="Arial"/>
            <w:sz w:val="22"/>
            <w:szCs w:val="22"/>
          </w:rPr>
          <w:delText>first month ha</w:delText>
        </w:r>
        <w:r w:rsidR="008B0E9F" w:rsidDel="0027021B">
          <w:rPr>
            <w:rFonts w:ascii="Arial" w:hAnsi="Arial" w:cs="Arial"/>
            <w:sz w:val="22"/>
            <w:szCs w:val="22"/>
          </w:rPr>
          <w:delText>d</w:delText>
        </w:r>
        <w:r w:rsidR="00DA0D0E" w:rsidDel="0027021B">
          <w:rPr>
            <w:rFonts w:ascii="Arial" w:hAnsi="Arial" w:cs="Arial"/>
            <w:sz w:val="22"/>
            <w:szCs w:val="22"/>
          </w:rPr>
          <w:delText xml:space="preserve"> </w:delText>
        </w:r>
        <w:r w:rsidR="008822BD" w:rsidDel="0027021B">
          <w:rPr>
            <w:rFonts w:ascii="Arial" w:hAnsi="Arial" w:cs="Arial"/>
            <w:sz w:val="22"/>
            <w:szCs w:val="22"/>
          </w:rPr>
          <w:delText>c. 30% more clades</w:delText>
        </w:r>
        <w:r w:rsidR="00DA0D0E" w:rsidDel="0027021B">
          <w:rPr>
            <w:rFonts w:ascii="Arial" w:hAnsi="Arial" w:cs="Arial"/>
            <w:sz w:val="22"/>
            <w:szCs w:val="22"/>
          </w:rPr>
          <w:delText xml:space="preserve"> than later months</w:delText>
        </w:r>
        <w:r w:rsidR="008B0E9F" w:rsidDel="0027021B">
          <w:rPr>
            <w:rFonts w:ascii="Arial" w:hAnsi="Arial" w:cs="Arial"/>
            <w:sz w:val="22"/>
            <w:szCs w:val="22"/>
          </w:rPr>
          <w:delText xml:space="preserve">. UV treatment did not significantly influence the number of clades. </w:delText>
        </w:r>
        <w:r w:rsidR="008822BD" w:rsidDel="0027021B">
          <w:rPr>
            <w:rFonts w:ascii="Arial" w:hAnsi="Arial" w:cs="Arial"/>
            <w:sz w:val="22"/>
            <w:szCs w:val="22"/>
          </w:rPr>
          <w:delText>But, a</w:delText>
        </w:r>
        <w:r w:rsidR="008B0E9F" w:rsidDel="0027021B">
          <w:rPr>
            <w:rFonts w:ascii="Arial" w:hAnsi="Arial" w:cs="Arial"/>
            <w:sz w:val="22"/>
            <w:szCs w:val="22"/>
          </w:rPr>
          <w:delText xml:space="preserve"> significant interaction effect demonstrated that in the first two months there were fewer clades under UV exposure and the opposite in months 3 and 4. The distribution of cl</w:delText>
        </w:r>
        <w:r w:rsidR="008822BD" w:rsidDel="0027021B">
          <w:rPr>
            <w:rFonts w:ascii="Arial" w:hAnsi="Arial" w:cs="Arial"/>
            <w:sz w:val="22"/>
            <w:szCs w:val="22"/>
          </w:rPr>
          <w:delText>ade</w:delText>
        </w:r>
        <w:r w:rsidR="008B0E9F" w:rsidDel="0027021B">
          <w:rPr>
            <w:rFonts w:ascii="Arial" w:hAnsi="Arial" w:cs="Arial"/>
            <w:sz w:val="22"/>
            <w:szCs w:val="22"/>
          </w:rPr>
          <w:delText xml:space="preserve"> </w:delText>
        </w:r>
      </w:del>
      <w:r w:rsidR="008B0E9F">
        <w:rPr>
          <w:rFonts w:ascii="Arial" w:hAnsi="Arial" w:cs="Arial"/>
          <w:sz w:val="22"/>
          <w:szCs w:val="22"/>
        </w:rPr>
        <w:t xml:space="preserve">volumes per sample </w:t>
      </w:r>
      <w:r w:rsidR="008822BD">
        <w:rPr>
          <w:rFonts w:ascii="Arial" w:hAnsi="Arial" w:cs="Arial"/>
          <w:sz w:val="22"/>
          <w:szCs w:val="22"/>
        </w:rPr>
        <w:t>are</w:t>
      </w:r>
      <w:r w:rsidR="008B0E9F">
        <w:rPr>
          <w:rFonts w:ascii="Arial" w:hAnsi="Arial" w:cs="Arial"/>
          <w:sz w:val="22"/>
          <w:szCs w:val="22"/>
        </w:rPr>
        <w:t xml:space="preserve"> highly skewed towards </w:t>
      </w:r>
      <w:del w:id="150" w:author="boe" w:date="2020-06-01T11:10:00Z">
        <w:r w:rsidR="008B0E9F" w:rsidDel="005A23E4">
          <w:rPr>
            <w:rFonts w:ascii="Arial" w:hAnsi="Arial" w:cs="Arial"/>
            <w:sz w:val="22"/>
            <w:szCs w:val="22"/>
          </w:rPr>
          <w:delText xml:space="preserve">a few </w:delText>
        </w:r>
      </w:del>
      <w:r w:rsidR="008B0E9F">
        <w:rPr>
          <w:rFonts w:ascii="Arial" w:hAnsi="Arial" w:cs="Arial"/>
          <w:sz w:val="22"/>
          <w:szCs w:val="22"/>
        </w:rPr>
        <w:t>very large cl</w:t>
      </w:r>
      <w:r w:rsidR="008822BD">
        <w:rPr>
          <w:rFonts w:ascii="Arial" w:hAnsi="Arial" w:cs="Arial"/>
          <w:sz w:val="22"/>
          <w:szCs w:val="22"/>
        </w:rPr>
        <w:t>ade</w:t>
      </w:r>
      <w:ins w:id="151" w:author="boe" w:date="2020-06-01T11:02:00Z">
        <w:r w:rsidR="00802929">
          <w:rPr>
            <w:rFonts w:ascii="Arial" w:hAnsi="Arial" w:cs="Arial"/>
            <w:sz w:val="22"/>
            <w:szCs w:val="22"/>
          </w:rPr>
          <w:t>s</w:t>
        </w:r>
      </w:ins>
      <w:r w:rsidR="008B0E9F">
        <w:rPr>
          <w:rFonts w:ascii="Arial" w:hAnsi="Arial" w:cs="Arial"/>
          <w:sz w:val="22"/>
          <w:szCs w:val="22"/>
        </w:rPr>
        <w:t xml:space="preserve"> (mean </w:t>
      </w:r>
      <w:r w:rsidR="008822BD">
        <w:rPr>
          <w:rFonts w:ascii="Arial" w:hAnsi="Arial" w:cs="Arial"/>
          <w:sz w:val="22"/>
          <w:szCs w:val="22"/>
        </w:rPr>
        <w:t xml:space="preserve">&gt; </w:t>
      </w:r>
      <w:r w:rsidR="008B0E9F">
        <w:rPr>
          <w:rFonts w:ascii="Arial" w:hAnsi="Arial" w:cs="Arial"/>
          <w:sz w:val="22"/>
          <w:szCs w:val="22"/>
        </w:rPr>
        <w:t xml:space="preserve">median). </w:t>
      </w:r>
      <w:ins w:id="152" w:author="boe" w:date="2020-06-01T11:03:00Z">
        <w:r w:rsidR="00802929">
          <w:rPr>
            <w:rFonts w:ascii="Arial" w:hAnsi="Arial" w:cs="Arial"/>
            <w:sz w:val="22"/>
            <w:szCs w:val="22"/>
          </w:rPr>
          <w:t>T</w:t>
        </w:r>
      </w:ins>
      <w:del w:id="153" w:author="boe" w:date="2020-06-01T11:03:00Z">
        <w:r w:rsidR="008B0E9F" w:rsidDel="00802929">
          <w:rPr>
            <w:rFonts w:ascii="Arial" w:hAnsi="Arial" w:cs="Arial"/>
            <w:sz w:val="22"/>
            <w:szCs w:val="22"/>
          </w:rPr>
          <w:delText>Fortunately, t</w:delText>
        </w:r>
      </w:del>
      <w:r w:rsidR="008B0E9F">
        <w:rPr>
          <w:rFonts w:ascii="Arial" w:hAnsi="Arial" w:cs="Arial"/>
          <w:sz w:val="22"/>
          <w:szCs w:val="22"/>
        </w:rPr>
        <w:t xml:space="preserve">he distribution of clone sizes from the 456 total samples (6 mice x 4 months x 2 colors x 2 UV treatments x 4-5 samples) closely fit a lognormal distribution. </w:t>
      </w:r>
      <w:r w:rsidR="008822BD">
        <w:rPr>
          <w:rFonts w:ascii="Arial" w:hAnsi="Arial" w:cs="Arial"/>
          <w:sz w:val="22"/>
          <w:szCs w:val="22"/>
        </w:rPr>
        <w:t>Hence, we can fully characterize the within sample distribution of clade volumes as the mean and variance of the natural-log transformed volume data</w:t>
      </w:r>
      <w:del w:id="154" w:author="boe" w:date="2020-06-01T11:04:00Z">
        <w:r w:rsidR="008822BD" w:rsidDel="00802929">
          <w:rPr>
            <w:rFonts w:ascii="Arial" w:hAnsi="Arial" w:cs="Arial"/>
            <w:sz w:val="22"/>
            <w:szCs w:val="22"/>
          </w:rPr>
          <w:delText xml:space="preserve"> (this also is an appropriate transformation for comparing the relative growth rates of two different clades)</w:delText>
        </w:r>
      </w:del>
      <w:r w:rsidR="008822BD">
        <w:rPr>
          <w:rFonts w:ascii="Arial" w:hAnsi="Arial" w:cs="Arial"/>
          <w:sz w:val="22"/>
          <w:szCs w:val="22"/>
        </w:rPr>
        <w:t xml:space="preserve">.  </w:t>
      </w:r>
      <w:r w:rsidR="000A08FF">
        <w:rPr>
          <w:rFonts w:ascii="Arial" w:hAnsi="Arial" w:cs="Arial"/>
          <w:sz w:val="22"/>
          <w:szCs w:val="22"/>
        </w:rPr>
        <w:t xml:space="preserve">Average </w:t>
      </w:r>
      <w:r w:rsidR="000A08FF" w:rsidRPr="00B51DE2">
        <w:rPr>
          <w:rFonts w:ascii="Arial" w:hAnsi="Arial" w:cs="Arial"/>
          <w:b/>
          <w:sz w:val="22"/>
          <w:szCs w:val="22"/>
        </w:rPr>
        <w:t>clade size</w:t>
      </w:r>
      <w:r w:rsidR="000A08FF">
        <w:rPr>
          <w:rFonts w:ascii="Arial" w:hAnsi="Arial" w:cs="Arial"/>
          <w:sz w:val="22"/>
          <w:szCs w:val="22"/>
        </w:rPr>
        <w:t xml:space="preserve"> does not vary in any predictable way with month. Average clade size declines significantly with UV exposure.  A significant interaction effect shows that in months 1 and 2 clade sizes do not differ between UV and no</w:t>
      </w:r>
      <w:r w:rsidR="00B51DE2">
        <w:rPr>
          <w:rFonts w:ascii="Arial" w:hAnsi="Arial" w:cs="Arial"/>
          <w:sz w:val="22"/>
          <w:szCs w:val="22"/>
        </w:rPr>
        <w:t>n</w:t>
      </w:r>
      <w:r w:rsidR="000A08FF">
        <w:rPr>
          <w:rFonts w:ascii="Arial" w:hAnsi="Arial" w:cs="Arial"/>
          <w:sz w:val="22"/>
          <w:szCs w:val="22"/>
        </w:rPr>
        <w:t>-UV (in fact the trend is UV &gt; non-UV), but that clade sizes under no-UV are significantly larger than UV in months 3 and 4.</w:t>
      </w:r>
      <w:r w:rsidR="008822BD">
        <w:rPr>
          <w:rFonts w:ascii="Arial" w:hAnsi="Arial" w:cs="Arial"/>
          <w:sz w:val="22"/>
          <w:szCs w:val="22"/>
        </w:rPr>
        <w:t xml:space="preserve"> </w:t>
      </w:r>
      <w:r w:rsidR="008B0E9F">
        <w:rPr>
          <w:rFonts w:ascii="Arial" w:hAnsi="Arial" w:cs="Arial"/>
          <w:sz w:val="22"/>
          <w:szCs w:val="22"/>
        </w:rPr>
        <w:t xml:space="preserve"> </w:t>
      </w:r>
      <w:r w:rsidR="00B51DE2">
        <w:rPr>
          <w:rFonts w:ascii="Arial" w:hAnsi="Arial" w:cs="Arial"/>
          <w:sz w:val="22"/>
          <w:szCs w:val="22"/>
        </w:rPr>
        <w:t xml:space="preserve">As predicted, the </w:t>
      </w:r>
      <w:r w:rsidR="00A52E9C" w:rsidRPr="00A52E9C">
        <w:rPr>
          <w:rFonts w:ascii="Arial" w:hAnsi="Arial" w:cs="Arial"/>
          <w:b/>
          <w:sz w:val="22"/>
          <w:szCs w:val="22"/>
        </w:rPr>
        <w:t>coefficient of variation</w:t>
      </w:r>
      <w:r w:rsidR="00A52E9C">
        <w:rPr>
          <w:rFonts w:ascii="Arial" w:hAnsi="Arial" w:cs="Arial"/>
          <w:sz w:val="22"/>
          <w:szCs w:val="22"/>
        </w:rPr>
        <w:t xml:space="preserve"> (</w:t>
      </w:r>
      <w:r w:rsidR="00B51DE2">
        <w:rPr>
          <w:rFonts w:ascii="Arial" w:hAnsi="Arial" w:cs="Arial"/>
          <w:sz w:val="22"/>
          <w:szCs w:val="22"/>
        </w:rPr>
        <w:t>CV</w:t>
      </w:r>
      <w:r w:rsidR="00A52E9C">
        <w:rPr>
          <w:rFonts w:ascii="Arial" w:hAnsi="Arial" w:cs="Arial"/>
          <w:sz w:val="22"/>
          <w:szCs w:val="22"/>
        </w:rPr>
        <w:t>)</w:t>
      </w:r>
      <w:r w:rsidR="00B51DE2">
        <w:rPr>
          <w:rFonts w:ascii="Arial" w:hAnsi="Arial" w:cs="Arial"/>
          <w:sz w:val="22"/>
          <w:szCs w:val="22"/>
        </w:rPr>
        <w:t xml:space="preserve"> of clade sizes within a sample increase significantly with month, and with UV.  A significant interaction effect shows that the effect of UV on increasing the variance in clone sizes becomes most pronounced in months 3 and 4.  Using an adjusted CV (based on mean CV’s for a given mouse during a given month), three of the mice show</w:t>
      </w:r>
      <w:r w:rsidR="00A52E9C">
        <w:rPr>
          <w:rFonts w:ascii="Arial" w:hAnsi="Arial" w:cs="Arial"/>
          <w:sz w:val="22"/>
          <w:szCs w:val="22"/>
        </w:rPr>
        <w:t>ed</w:t>
      </w:r>
      <w:r w:rsidR="00B51DE2">
        <w:rPr>
          <w:rFonts w:ascii="Arial" w:hAnsi="Arial" w:cs="Arial"/>
          <w:sz w:val="22"/>
          <w:szCs w:val="22"/>
        </w:rPr>
        <w:t xml:space="preserve"> a striking increase in month 3 and three not until month 4</w:t>
      </w:r>
      <w:r w:rsidR="00A52E9C">
        <w:rPr>
          <w:rFonts w:ascii="Arial" w:hAnsi="Arial" w:cs="Arial"/>
          <w:sz w:val="22"/>
          <w:szCs w:val="22"/>
        </w:rPr>
        <w:t xml:space="preserve"> (</w:t>
      </w:r>
      <w:r w:rsidR="00A52E9C" w:rsidRPr="00A52E9C">
        <w:rPr>
          <w:rFonts w:ascii="Arial" w:hAnsi="Arial" w:cs="Arial"/>
          <w:b/>
          <w:sz w:val="22"/>
          <w:szCs w:val="22"/>
        </w:rPr>
        <w:t>Fig. 3</w:t>
      </w:r>
      <w:r w:rsidR="00A52E9C">
        <w:rPr>
          <w:rFonts w:ascii="Arial" w:hAnsi="Arial" w:cs="Arial"/>
          <w:sz w:val="22"/>
          <w:szCs w:val="22"/>
        </w:rPr>
        <w:t>)</w:t>
      </w:r>
      <w:r w:rsidR="00B51DE2">
        <w:rPr>
          <w:rFonts w:ascii="Arial" w:hAnsi="Arial" w:cs="Arial"/>
          <w:sz w:val="22"/>
          <w:szCs w:val="22"/>
        </w:rPr>
        <w:t xml:space="preserve">.  </w:t>
      </w:r>
      <w:r w:rsidR="00A52E9C">
        <w:rPr>
          <w:rFonts w:ascii="Arial" w:hAnsi="Arial" w:cs="Arial"/>
          <w:sz w:val="22"/>
          <w:szCs w:val="22"/>
        </w:rPr>
        <w:t xml:space="preserve">By all three ecological metrics, we see phase shifts, and these phase shifts primarily distinguish months 1 &amp; 2 from months 3 &amp; 4.  </w:t>
      </w:r>
    </w:p>
    <w:tbl>
      <w:tblPr>
        <w:tblStyle w:val="TableGrid"/>
        <w:tblpPr w:leftFromText="180" w:rightFromText="180" w:vertAnchor="page" w:horzAnchor="margin" w:tblpXSpec="right" w:tblpY="8571"/>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Change w:id="155" w:author="boe" w:date="2020-06-01T11:16:00Z">
          <w:tblPr>
            <w:tblStyle w:val="TableGrid"/>
            <w:tblpPr w:leftFromText="180" w:rightFromText="180" w:vertAnchor="page" w:horzAnchor="margin" w:tblpXSpec="right" w:tblpY="8590"/>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PrChange>
      </w:tblPr>
      <w:tblGrid>
        <w:gridCol w:w="1488"/>
        <w:gridCol w:w="760"/>
        <w:gridCol w:w="483"/>
        <w:gridCol w:w="706"/>
        <w:gridCol w:w="643"/>
        <w:tblGridChange w:id="156">
          <w:tblGrid>
            <w:gridCol w:w="1488"/>
            <w:gridCol w:w="887"/>
            <w:gridCol w:w="483"/>
            <w:gridCol w:w="706"/>
            <w:gridCol w:w="643"/>
          </w:tblGrid>
        </w:tblGridChange>
      </w:tblGrid>
      <w:tr w:rsidR="00745333" w:rsidRPr="00745333" w14:paraId="30F321DB" w14:textId="77777777" w:rsidTr="005A23E4">
        <w:trPr>
          <w:trHeight w:val="293"/>
          <w:trPrChange w:id="157" w:author="boe" w:date="2020-06-01T11:16:00Z">
            <w:trPr>
              <w:trHeight w:val="318"/>
            </w:trPr>
          </w:trPrChange>
        </w:trPr>
        <w:tc>
          <w:tcPr>
            <w:tcW w:w="1276" w:type="dxa"/>
            <w:tcPrChange w:id="158" w:author="boe" w:date="2020-06-01T11:16:00Z">
              <w:tcPr>
                <w:tcW w:w="1354" w:type="dxa"/>
              </w:tcPr>
            </w:tcPrChange>
          </w:tcPr>
          <w:p w14:paraId="408616EF" w14:textId="77777777" w:rsidR="00745333" w:rsidRPr="00745333" w:rsidRDefault="00745333" w:rsidP="0027021B">
            <w:pPr>
              <w:jc w:val="center"/>
              <w:rPr>
                <w:rFonts w:ascii="Arial" w:hAnsi="Arial" w:cs="Arial"/>
                <w:b/>
                <w:color w:val="000099"/>
                <w:sz w:val="16"/>
              </w:rPr>
            </w:pPr>
            <w:r w:rsidRPr="00745333">
              <w:rPr>
                <w:rFonts w:ascii="Arial" w:hAnsi="Arial" w:cs="Arial"/>
                <w:b/>
                <w:color w:val="000099"/>
                <w:sz w:val="16"/>
              </w:rPr>
              <w:t>Source</w:t>
            </w:r>
          </w:p>
        </w:tc>
        <w:tc>
          <w:tcPr>
            <w:tcW w:w="760" w:type="dxa"/>
            <w:tcPrChange w:id="159" w:author="boe" w:date="2020-06-01T11:16:00Z">
              <w:tcPr>
                <w:tcW w:w="887" w:type="dxa"/>
              </w:tcPr>
            </w:tcPrChange>
          </w:tcPr>
          <w:p w14:paraId="732A94E1" w14:textId="77777777" w:rsidR="00745333" w:rsidRPr="00745333" w:rsidRDefault="00745333" w:rsidP="0027021B">
            <w:pPr>
              <w:jc w:val="center"/>
              <w:rPr>
                <w:rFonts w:ascii="Arial" w:hAnsi="Arial" w:cs="Arial"/>
                <w:b/>
                <w:color w:val="000099"/>
                <w:sz w:val="16"/>
              </w:rPr>
            </w:pPr>
            <w:r w:rsidRPr="00745333">
              <w:rPr>
                <w:rFonts w:ascii="Arial" w:hAnsi="Arial" w:cs="Arial"/>
                <w:b/>
                <w:color w:val="000099"/>
                <w:sz w:val="16"/>
              </w:rPr>
              <w:t>Type III SS</w:t>
            </w:r>
          </w:p>
        </w:tc>
        <w:tc>
          <w:tcPr>
            <w:tcW w:w="414" w:type="dxa"/>
            <w:tcPrChange w:id="160" w:author="boe" w:date="2020-06-01T11:16:00Z">
              <w:tcPr>
                <w:tcW w:w="401" w:type="dxa"/>
              </w:tcPr>
            </w:tcPrChange>
          </w:tcPr>
          <w:p w14:paraId="439E7592" w14:textId="77777777" w:rsidR="00745333" w:rsidRPr="00745333" w:rsidRDefault="00745333" w:rsidP="0027021B">
            <w:pPr>
              <w:jc w:val="center"/>
              <w:rPr>
                <w:rFonts w:ascii="Arial" w:hAnsi="Arial" w:cs="Arial"/>
                <w:b/>
                <w:color w:val="000099"/>
                <w:sz w:val="16"/>
              </w:rPr>
            </w:pPr>
            <w:r w:rsidRPr="00745333">
              <w:rPr>
                <w:rFonts w:ascii="Arial" w:hAnsi="Arial" w:cs="Arial"/>
                <w:b/>
                <w:color w:val="000099"/>
                <w:sz w:val="16"/>
              </w:rPr>
              <w:t>df</w:t>
            </w:r>
          </w:p>
        </w:tc>
        <w:tc>
          <w:tcPr>
            <w:tcW w:w="605" w:type="dxa"/>
            <w:tcPrChange w:id="161" w:author="boe" w:date="2020-06-01T11:16:00Z">
              <w:tcPr>
                <w:tcW w:w="589" w:type="dxa"/>
              </w:tcPr>
            </w:tcPrChange>
          </w:tcPr>
          <w:p w14:paraId="3111495E" w14:textId="77777777" w:rsidR="00745333" w:rsidRPr="00745333" w:rsidRDefault="00745333" w:rsidP="0027021B">
            <w:pPr>
              <w:jc w:val="center"/>
              <w:rPr>
                <w:rFonts w:ascii="Arial" w:hAnsi="Arial" w:cs="Arial"/>
                <w:b/>
                <w:color w:val="000099"/>
                <w:sz w:val="16"/>
              </w:rPr>
            </w:pPr>
            <w:r w:rsidRPr="00745333">
              <w:rPr>
                <w:rFonts w:ascii="Arial" w:hAnsi="Arial" w:cs="Arial"/>
                <w:b/>
                <w:color w:val="000099"/>
                <w:sz w:val="16"/>
              </w:rPr>
              <w:t>F-Ratio</w:t>
            </w:r>
          </w:p>
        </w:tc>
        <w:tc>
          <w:tcPr>
            <w:tcW w:w="551" w:type="dxa"/>
            <w:tcPrChange w:id="162" w:author="boe" w:date="2020-06-01T11:16:00Z">
              <w:tcPr>
                <w:tcW w:w="546" w:type="dxa"/>
              </w:tcPr>
            </w:tcPrChange>
          </w:tcPr>
          <w:p w14:paraId="7F386121" w14:textId="77777777" w:rsidR="00745333" w:rsidRPr="00745333" w:rsidRDefault="00745333" w:rsidP="0027021B">
            <w:pPr>
              <w:jc w:val="center"/>
              <w:rPr>
                <w:rFonts w:ascii="Arial" w:hAnsi="Arial" w:cs="Arial"/>
                <w:b/>
                <w:color w:val="000099"/>
                <w:sz w:val="16"/>
              </w:rPr>
            </w:pPr>
            <w:r w:rsidRPr="00745333">
              <w:rPr>
                <w:rFonts w:ascii="Arial" w:hAnsi="Arial" w:cs="Arial"/>
                <w:b/>
                <w:color w:val="000099"/>
                <w:sz w:val="16"/>
              </w:rPr>
              <w:t>p-Value</w:t>
            </w:r>
          </w:p>
        </w:tc>
      </w:tr>
      <w:tr w:rsidR="00745333" w:rsidRPr="00745333" w14:paraId="4E581B85" w14:textId="77777777" w:rsidTr="005A23E4">
        <w:trPr>
          <w:trHeight w:val="195"/>
          <w:trPrChange w:id="163" w:author="boe" w:date="2020-06-01T11:16:00Z">
            <w:trPr>
              <w:trHeight w:val="212"/>
            </w:trPr>
          </w:trPrChange>
        </w:trPr>
        <w:tc>
          <w:tcPr>
            <w:tcW w:w="1276" w:type="dxa"/>
            <w:vAlign w:val="center"/>
            <w:tcPrChange w:id="164" w:author="boe" w:date="2020-06-01T11:16:00Z">
              <w:tcPr>
                <w:tcW w:w="1354" w:type="dxa"/>
                <w:vAlign w:val="center"/>
              </w:tcPr>
            </w:tcPrChange>
          </w:tcPr>
          <w:p w14:paraId="7A669390" w14:textId="77777777" w:rsidR="00745333" w:rsidRPr="00745333" w:rsidRDefault="00745333" w:rsidP="0027021B">
            <w:pPr>
              <w:rPr>
                <w:rFonts w:ascii="Arial" w:hAnsi="Arial" w:cs="Arial"/>
                <w:color w:val="000099"/>
                <w:sz w:val="16"/>
              </w:rPr>
            </w:pPr>
            <w:r w:rsidRPr="00745333">
              <w:rPr>
                <w:rFonts w:ascii="Arial" w:hAnsi="Arial" w:cs="Arial"/>
                <w:color w:val="000099"/>
                <w:sz w:val="16"/>
              </w:rPr>
              <w:t>Mouse</w:t>
            </w:r>
          </w:p>
        </w:tc>
        <w:tc>
          <w:tcPr>
            <w:tcW w:w="760" w:type="dxa"/>
            <w:vAlign w:val="center"/>
            <w:tcPrChange w:id="165" w:author="boe" w:date="2020-06-01T11:16:00Z">
              <w:tcPr>
                <w:tcW w:w="887" w:type="dxa"/>
                <w:vAlign w:val="center"/>
              </w:tcPr>
            </w:tcPrChange>
          </w:tcPr>
          <w:p w14:paraId="4C3806AE" w14:textId="77777777" w:rsidR="00745333" w:rsidRPr="00745333" w:rsidRDefault="00745333" w:rsidP="0027021B">
            <w:pPr>
              <w:jc w:val="right"/>
              <w:rPr>
                <w:rFonts w:ascii="Arial" w:hAnsi="Arial" w:cs="Arial"/>
                <w:sz w:val="16"/>
              </w:rPr>
            </w:pPr>
            <w:r w:rsidRPr="00745333">
              <w:rPr>
                <w:rFonts w:ascii="Arial" w:hAnsi="Arial" w:cs="Arial"/>
                <w:color w:val="000000"/>
                <w:sz w:val="16"/>
              </w:rPr>
              <w:t>48.85</w:t>
            </w:r>
          </w:p>
        </w:tc>
        <w:tc>
          <w:tcPr>
            <w:tcW w:w="414" w:type="dxa"/>
            <w:vAlign w:val="center"/>
            <w:tcPrChange w:id="166" w:author="boe" w:date="2020-06-01T11:16:00Z">
              <w:tcPr>
                <w:tcW w:w="401" w:type="dxa"/>
                <w:vAlign w:val="center"/>
              </w:tcPr>
            </w:tcPrChange>
          </w:tcPr>
          <w:p w14:paraId="1C65155C" w14:textId="77777777" w:rsidR="00745333" w:rsidRPr="00745333" w:rsidRDefault="00745333" w:rsidP="0027021B">
            <w:pPr>
              <w:jc w:val="right"/>
              <w:rPr>
                <w:rFonts w:ascii="Arial" w:hAnsi="Arial" w:cs="Arial"/>
                <w:sz w:val="16"/>
              </w:rPr>
            </w:pPr>
            <w:r w:rsidRPr="00745333">
              <w:rPr>
                <w:rFonts w:ascii="Arial" w:hAnsi="Arial" w:cs="Arial"/>
                <w:sz w:val="16"/>
              </w:rPr>
              <w:t>5</w:t>
            </w:r>
          </w:p>
        </w:tc>
        <w:tc>
          <w:tcPr>
            <w:tcW w:w="605" w:type="dxa"/>
            <w:vAlign w:val="center"/>
            <w:tcPrChange w:id="167" w:author="boe" w:date="2020-06-01T11:16:00Z">
              <w:tcPr>
                <w:tcW w:w="589" w:type="dxa"/>
                <w:vAlign w:val="center"/>
              </w:tcPr>
            </w:tcPrChange>
          </w:tcPr>
          <w:p w14:paraId="6CF11D39" w14:textId="77777777" w:rsidR="00745333" w:rsidRPr="00745333" w:rsidRDefault="00745333" w:rsidP="0027021B">
            <w:pPr>
              <w:jc w:val="right"/>
              <w:rPr>
                <w:rFonts w:ascii="Arial" w:hAnsi="Arial" w:cs="Arial"/>
                <w:sz w:val="16"/>
              </w:rPr>
            </w:pPr>
            <w:r w:rsidRPr="00745333">
              <w:rPr>
                <w:rFonts w:ascii="Arial" w:hAnsi="Arial" w:cs="Arial"/>
                <w:color w:val="000000"/>
                <w:sz w:val="16"/>
              </w:rPr>
              <w:t>16.49</w:t>
            </w:r>
          </w:p>
        </w:tc>
        <w:tc>
          <w:tcPr>
            <w:tcW w:w="551" w:type="dxa"/>
            <w:vAlign w:val="center"/>
            <w:tcPrChange w:id="168" w:author="boe" w:date="2020-06-01T11:16:00Z">
              <w:tcPr>
                <w:tcW w:w="546" w:type="dxa"/>
                <w:vAlign w:val="center"/>
              </w:tcPr>
            </w:tcPrChange>
          </w:tcPr>
          <w:p w14:paraId="78FAF363" w14:textId="77777777" w:rsidR="00745333" w:rsidRPr="00745333" w:rsidRDefault="00745333" w:rsidP="0027021B">
            <w:pPr>
              <w:jc w:val="right"/>
              <w:rPr>
                <w:rFonts w:ascii="Arial" w:hAnsi="Arial" w:cs="Arial"/>
                <w:b/>
                <w:sz w:val="16"/>
              </w:rPr>
            </w:pPr>
            <w:r w:rsidRPr="00745333">
              <w:rPr>
                <w:rFonts w:ascii="Arial" w:hAnsi="Arial" w:cs="Arial"/>
                <w:b/>
                <w:sz w:val="16"/>
              </w:rPr>
              <w:t>0.000</w:t>
            </w:r>
          </w:p>
        </w:tc>
      </w:tr>
      <w:tr w:rsidR="00745333" w:rsidRPr="00745333" w14:paraId="0A1590F5" w14:textId="77777777" w:rsidTr="005A23E4">
        <w:trPr>
          <w:trHeight w:val="195"/>
          <w:trPrChange w:id="169" w:author="boe" w:date="2020-06-01T11:16:00Z">
            <w:trPr>
              <w:trHeight w:val="212"/>
            </w:trPr>
          </w:trPrChange>
        </w:trPr>
        <w:tc>
          <w:tcPr>
            <w:tcW w:w="1276" w:type="dxa"/>
            <w:vAlign w:val="center"/>
            <w:tcPrChange w:id="170" w:author="boe" w:date="2020-06-01T11:16:00Z">
              <w:tcPr>
                <w:tcW w:w="1354" w:type="dxa"/>
                <w:vAlign w:val="center"/>
              </w:tcPr>
            </w:tcPrChange>
          </w:tcPr>
          <w:p w14:paraId="25248F37" w14:textId="77777777" w:rsidR="00745333" w:rsidRPr="00745333" w:rsidRDefault="00745333" w:rsidP="0027021B">
            <w:pPr>
              <w:rPr>
                <w:rFonts w:ascii="Arial" w:hAnsi="Arial" w:cs="Arial"/>
                <w:color w:val="000099"/>
                <w:sz w:val="16"/>
              </w:rPr>
            </w:pPr>
            <w:r w:rsidRPr="00745333">
              <w:rPr>
                <w:rFonts w:ascii="Arial" w:hAnsi="Arial" w:cs="Arial"/>
                <w:color w:val="000099"/>
                <w:sz w:val="16"/>
              </w:rPr>
              <w:t>Month</w:t>
            </w:r>
          </w:p>
        </w:tc>
        <w:tc>
          <w:tcPr>
            <w:tcW w:w="760" w:type="dxa"/>
            <w:vAlign w:val="center"/>
            <w:tcPrChange w:id="171" w:author="boe" w:date="2020-06-01T11:16:00Z">
              <w:tcPr>
                <w:tcW w:w="887" w:type="dxa"/>
                <w:vAlign w:val="center"/>
              </w:tcPr>
            </w:tcPrChange>
          </w:tcPr>
          <w:p w14:paraId="0696F8EA" w14:textId="77777777" w:rsidR="00745333" w:rsidRPr="00745333" w:rsidRDefault="00745333" w:rsidP="0027021B">
            <w:pPr>
              <w:jc w:val="right"/>
              <w:rPr>
                <w:rFonts w:ascii="Arial" w:hAnsi="Arial" w:cs="Arial"/>
                <w:sz w:val="16"/>
              </w:rPr>
            </w:pPr>
            <w:r w:rsidRPr="00745333">
              <w:rPr>
                <w:rFonts w:ascii="Arial" w:hAnsi="Arial" w:cs="Arial"/>
                <w:color w:val="000000"/>
                <w:sz w:val="16"/>
              </w:rPr>
              <w:t>29.74</w:t>
            </w:r>
          </w:p>
        </w:tc>
        <w:tc>
          <w:tcPr>
            <w:tcW w:w="414" w:type="dxa"/>
            <w:vAlign w:val="center"/>
            <w:tcPrChange w:id="172" w:author="boe" w:date="2020-06-01T11:16:00Z">
              <w:tcPr>
                <w:tcW w:w="401" w:type="dxa"/>
                <w:vAlign w:val="center"/>
              </w:tcPr>
            </w:tcPrChange>
          </w:tcPr>
          <w:p w14:paraId="68D7EADE" w14:textId="77777777" w:rsidR="00745333" w:rsidRPr="00745333" w:rsidRDefault="00745333" w:rsidP="0027021B">
            <w:pPr>
              <w:jc w:val="right"/>
              <w:rPr>
                <w:rFonts w:ascii="Arial" w:hAnsi="Arial" w:cs="Arial"/>
                <w:sz w:val="16"/>
              </w:rPr>
            </w:pPr>
            <w:r w:rsidRPr="00745333">
              <w:rPr>
                <w:rFonts w:ascii="Arial" w:hAnsi="Arial" w:cs="Arial"/>
                <w:sz w:val="16"/>
              </w:rPr>
              <w:t>3</w:t>
            </w:r>
          </w:p>
        </w:tc>
        <w:tc>
          <w:tcPr>
            <w:tcW w:w="605" w:type="dxa"/>
            <w:vAlign w:val="center"/>
            <w:tcPrChange w:id="173" w:author="boe" w:date="2020-06-01T11:16:00Z">
              <w:tcPr>
                <w:tcW w:w="589" w:type="dxa"/>
                <w:vAlign w:val="center"/>
              </w:tcPr>
            </w:tcPrChange>
          </w:tcPr>
          <w:p w14:paraId="3E5A39E3" w14:textId="77777777" w:rsidR="00745333" w:rsidRPr="00745333" w:rsidRDefault="00745333" w:rsidP="0027021B">
            <w:pPr>
              <w:jc w:val="right"/>
              <w:rPr>
                <w:rFonts w:ascii="Arial" w:hAnsi="Arial" w:cs="Arial"/>
                <w:sz w:val="16"/>
              </w:rPr>
            </w:pPr>
            <w:r w:rsidRPr="00745333">
              <w:rPr>
                <w:rFonts w:ascii="Arial" w:hAnsi="Arial" w:cs="Arial"/>
                <w:color w:val="000000"/>
                <w:sz w:val="16"/>
              </w:rPr>
              <w:t>16.73</w:t>
            </w:r>
          </w:p>
        </w:tc>
        <w:tc>
          <w:tcPr>
            <w:tcW w:w="551" w:type="dxa"/>
            <w:vAlign w:val="center"/>
            <w:tcPrChange w:id="174" w:author="boe" w:date="2020-06-01T11:16:00Z">
              <w:tcPr>
                <w:tcW w:w="546" w:type="dxa"/>
                <w:vAlign w:val="center"/>
              </w:tcPr>
            </w:tcPrChange>
          </w:tcPr>
          <w:p w14:paraId="266BA13E" w14:textId="77777777" w:rsidR="00745333" w:rsidRPr="00745333" w:rsidRDefault="00745333" w:rsidP="0027021B">
            <w:pPr>
              <w:jc w:val="right"/>
              <w:rPr>
                <w:rFonts w:ascii="Arial" w:hAnsi="Arial" w:cs="Arial"/>
                <w:b/>
                <w:sz w:val="16"/>
              </w:rPr>
            </w:pPr>
            <w:r w:rsidRPr="00745333">
              <w:rPr>
                <w:rFonts w:ascii="Arial" w:hAnsi="Arial" w:cs="Arial"/>
                <w:b/>
                <w:sz w:val="16"/>
              </w:rPr>
              <w:t>0.000</w:t>
            </w:r>
          </w:p>
        </w:tc>
      </w:tr>
      <w:tr w:rsidR="00745333" w:rsidRPr="00745333" w14:paraId="683A58B9" w14:textId="77777777" w:rsidTr="005A23E4">
        <w:trPr>
          <w:trHeight w:val="195"/>
          <w:trPrChange w:id="175" w:author="boe" w:date="2020-06-01T11:16:00Z">
            <w:trPr>
              <w:trHeight w:val="212"/>
            </w:trPr>
          </w:trPrChange>
        </w:trPr>
        <w:tc>
          <w:tcPr>
            <w:tcW w:w="1276" w:type="dxa"/>
            <w:vAlign w:val="center"/>
            <w:tcPrChange w:id="176" w:author="boe" w:date="2020-06-01T11:16:00Z">
              <w:tcPr>
                <w:tcW w:w="1354" w:type="dxa"/>
                <w:vAlign w:val="center"/>
              </w:tcPr>
            </w:tcPrChange>
          </w:tcPr>
          <w:p w14:paraId="7866BAC7" w14:textId="77777777" w:rsidR="00745333" w:rsidRPr="00745333" w:rsidRDefault="00745333" w:rsidP="0027021B">
            <w:pPr>
              <w:rPr>
                <w:rFonts w:ascii="Arial" w:hAnsi="Arial" w:cs="Arial"/>
                <w:color w:val="000099"/>
                <w:sz w:val="16"/>
              </w:rPr>
            </w:pPr>
            <w:r w:rsidRPr="00745333">
              <w:rPr>
                <w:rFonts w:ascii="Arial" w:hAnsi="Arial" w:cs="Arial"/>
                <w:color w:val="000099"/>
                <w:sz w:val="16"/>
              </w:rPr>
              <w:t>UV Treatment</w:t>
            </w:r>
          </w:p>
        </w:tc>
        <w:tc>
          <w:tcPr>
            <w:tcW w:w="760" w:type="dxa"/>
            <w:vAlign w:val="center"/>
            <w:tcPrChange w:id="177" w:author="boe" w:date="2020-06-01T11:16:00Z">
              <w:tcPr>
                <w:tcW w:w="887" w:type="dxa"/>
                <w:vAlign w:val="center"/>
              </w:tcPr>
            </w:tcPrChange>
          </w:tcPr>
          <w:p w14:paraId="181851D7" w14:textId="77777777" w:rsidR="00745333" w:rsidRPr="00745333" w:rsidRDefault="00745333" w:rsidP="0027021B">
            <w:pPr>
              <w:jc w:val="right"/>
              <w:rPr>
                <w:rFonts w:ascii="Arial" w:hAnsi="Arial" w:cs="Arial"/>
                <w:sz w:val="16"/>
              </w:rPr>
            </w:pPr>
            <w:r w:rsidRPr="00745333">
              <w:rPr>
                <w:rFonts w:ascii="Arial" w:hAnsi="Arial" w:cs="Arial"/>
                <w:color w:val="000000"/>
                <w:sz w:val="16"/>
              </w:rPr>
              <w:t>61.34</w:t>
            </w:r>
          </w:p>
        </w:tc>
        <w:tc>
          <w:tcPr>
            <w:tcW w:w="414" w:type="dxa"/>
            <w:vAlign w:val="center"/>
            <w:tcPrChange w:id="178" w:author="boe" w:date="2020-06-01T11:16:00Z">
              <w:tcPr>
                <w:tcW w:w="401" w:type="dxa"/>
                <w:vAlign w:val="center"/>
              </w:tcPr>
            </w:tcPrChange>
          </w:tcPr>
          <w:p w14:paraId="78086E28" w14:textId="77777777" w:rsidR="00745333" w:rsidRPr="00745333" w:rsidRDefault="00745333" w:rsidP="0027021B">
            <w:pPr>
              <w:jc w:val="right"/>
              <w:rPr>
                <w:rFonts w:ascii="Arial" w:hAnsi="Arial" w:cs="Arial"/>
                <w:sz w:val="16"/>
              </w:rPr>
            </w:pPr>
            <w:r w:rsidRPr="00745333">
              <w:rPr>
                <w:rFonts w:ascii="Arial" w:hAnsi="Arial" w:cs="Arial"/>
                <w:sz w:val="16"/>
              </w:rPr>
              <w:t>1</w:t>
            </w:r>
          </w:p>
        </w:tc>
        <w:tc>
          <w:tcPr>
            <w:tcW w:w="605" w:type="dxa"/>
            <w:vAlign w:val="center"/>
            <w:tcPrChange w:id="179" w:author="boe" w:date="2020-06-01T11:16:00Z">
              <w:tcPr>
                <w:tcW w:w="589" w:type="dxa"/>
                <w:vAlign w:val="center"/>
              </w:tcPr>
            </w:tcPrChange>
          </w:tcPr>
          <w:p w14:paraId="7676F88D" w14:textId="77777777" w:rsidR="00745333" w:rsidRPr="00745333" w:rsidRDefault="00745333" w:rsidP="0027021B">
            <w:pPr>
              <w:jc w:val="right"/>
              <w:rPr>
                <w:rFonts w:ascii="Arial" w:hAnsi="Arial" w:cs="Arial"/>
                <w:sz w:val="16"/>
              </w:rPr>
            </w:pPr>
            <w:r w:rsidRPr="00745333">
              <w:rPr>
                <w:rFonts w:ascii="Arial" w:hAnsi="Arial" w:cs="Arial"/>
                <w:color w:val="000000"/>
                <w:sz w:val="16"/>
              </w:rPr>
              <w:t>103.53</w:t>
            </w:r>
          </w:p>
        </w:tc>
        <w:tc>
          <w:tcPr>
            <w:tcW w:w="551" w:type="dxa"/>
            <w:vAlign w:val="center"/>
            <w:tcPrChange w:id="180" w:author="boe" w:date="2020-06-01T11:16:00Z">
              <w:tcPr>
                <w:tcW w:w="546" w:type="dxa"/>
                <w:vAlign w:val="center"/>
              </w:tcPr>
            </w:tcPrChange>
          </w:tcPr>
          <w:p w14:paraId="4D2A3B86" w14:textId="77777777" w:rsidR="00745333" w:rsidRPr="00745333" w:rsidRDefault="00745333" w:rsidP="0027021B">
            <w:pPr>
              <w:jc w:val="right"/>
              <w:rPr>
                <w:rFonts w:ascii="Arial" w:hAnsi="Arial" w:cs="Arial"/>
                <w:b/>
                <w:sz w:val="16"/>
              </w:rPr>
            </w:pPr>
            <w:r w:rsidRPr="00745333">
              <w:rPr>
                <w:rFonts w:ascii="Arial" w:hAnsi="Arial" w:cs="Arial"/>
                <w:b/>
                <w:sz w:val="16"/>
              </w:rPr>
              <w:t>0.000</w:t>
            </w:r>
          </w:p>
        </w:tc>
      </w:tr>
      <w:tr w:rsidR="00745333" w:rsidRPr="00745333" w14:paraId="126E104C" w14:textId="77777777" w:rsidTr="005A23E4">
        <w:trPr>
          <w:trHeight w:val="195"/>
          <w:trPrChange w:id="181" w:author="boe" w:date="2020-06-01T11:16:00Z">
            <w:trPr>
              <w:trHeight w:val="212"/>
            </w:trPr>
          </w:trPrChange>
        </w:trPr>
        <w:tc>
          <w:tcPr>
            <w:tcW w:w="1276" w:type="dxa"/>
            <w:vAlign w:val="center"/>
            <w:tcPrChange w:id="182" w:author="boe" w:date="2020-06-01T11:16:00Z">
              <w:tcPr>
                <w:tcW w:w="1354" w:type="dxa"/>
                <w:vAlign w:val="center"/>
              </w:tcPr>
            </w:tcPrChange>
          </w:tcPr>
          <w:p w14:paraId="216A9144" w14:textId="77777777" w:rsidR="00745333" w:rsidRPr="00745333" w:rsidRDefault="00745333" w:rsidP="0027021B">
            <w:pPr>
              <w:rPr>
                <w:rFonts w:ascii="Arial" w:hAnsi="Arial" w:cs="Arial"/>
                <w:color w:val="000099"/>
                <w:sz w:val="16"/>
              </w:rPr>
            </w:pPr>
            <w:r w:rsidRPr="00745333">
              <w:rPr>
                <w:rFonts w:ascii="Arial" w:hAnsi="Arial" w:cs="Arial"/>
                <w:color w:val="000099"/>
                <w:sz w:val="16"/>
              </w:rPr>
              <w:t>Color</w:t>
            </w:r>
          </w:p>
        </w:tc>
        <w:tc>
          <w:tcPr>
            <w:tcW w:w="760" w:type="dxa"/>
            <w:vAlign w:val="center"/>
            <w:tcPrChange w:id="183" w:author="boe" w:date="2020-06-01T11:16:00Z">
              <w:tcPr>
                <w:tcW w:w="887" w:type="dxa"/>
                <w:vAlign w:val="center"/>
              </w:tcPr>
            </w:tcPrChange>
          </w:tcPr>
          <w:p w14:paraId="1053B24D" w14:textId="77777777" w:rsidR="00745333" w:rsidRPr="00745333" w:rsidRDefault="00745333" w:rsidP="0027021B">
            <w:pPr>
              <w:jc w:val="right"/>
              <w:rPr>
                <w:rFonts w:ascii="Arial" w:hAnsi="Arial" w:cs="Arial"/>
                <w:sz w:val="16"/>
              </w:rPr>
            </w:pPr>
            <w:r w:rsidRPr="00745333">
              <w:rPr>
                <w:rFonts w:ascii="Arial" w:hAnsi="Arial" w:cs="Arial"/>
                <w:color w:val="000000"/>
                <w:sz w:val="16"/>
              </w:rPr>
              <w:t>34.73</w:t>
            </w:r>
          </w:p>
        </w:tc>
        <w:tc>
          <w:tcPr>
            <w:tcW w:w="414" w:type="dxa"/>
            <w:vAlign w:val="center"/>
            <w:tcPrChange w:id="184" w:author="boe" w:date="2020-06-01T11:16:00Z">
              <w:tcPr>
                <w:tcW w:w="401" w:type="dxa"/>
                <w:vAlign w:val="center"/>
              </w:tcPr>
            </w:tcPrChange>
          </w:tcPr>
          <w:p w14:paraId="75EBEA38" w14:textId="77777777" w:rsidR="00745333" w:rsidRPr="00745333" w:rsidRDefault="00745333" w:rsidP="0027021B">
            <w:pPr>
              <w:jc w:val="right"/>
              <w:rPr>
                <w:rFonts w:ascii="Arial" w:hAnsi="Arial" w:cs="Arial"/>
                <w:sz w:val="16"/>
              </w:rPr>
            </w:pPr>
            <w:r w:rsidRPr="00745333">
              <w:rPr>
                <w:rFonts w:ascii="Arial" w:hAnsi="Arial" w:cs="Arial"/>
                <w:sz w:val="16"/>
              </w:rPr>
              <w:t>1</w:t>
            </w:r>
          </w:p>
        </w:tc>
        <w:tc>
          <w:tcPr>
            <w:tcW w:w="605" w:type="dxa"/>
            <w:vAlign w:val="center"/>
            <w:tcPrChange w:id="185" w:author="boe" w:date="2020-06-01T11:16:00Z">
              <w:tcPr>
                <w:tcW w:w="589" w:type="dxa"/>
                <w:vAlign w:val="center"/>
              </w:tcPr>
            </w:tcPrChange>
          </w:tcPr>
          <w:p w14:paraId="768553A9" w14:textId="77777777" w:rsidR="00745333" w:rsidRPr="00745333" w:rsidRDefault="00745333" w:rsidP="0027021B">
            <w:pPr>
              <w:jc w:val="right"/>
              <w:rPr>
                <w:rFonts w:ascii="Arial" w:hAnsi="Arial" w:cs="Arial"/>
                <w:sz w:val="16"/>
              </w:rPr>
            </w:pPr>
            <w:r w:rsidRPr="00745333">
              <w:rPr>
                <w:rFonts w:ascii="Arial" w:hAnsi="Arial" w:cs="Arial"/>
                <w:color w:val="000000"/>
                <w:sz w:val="16"/>
              </w:rPr>
              <w:t>58.61</w:t>
            </w:r>
          </w:p>
        </w:tc>
        <w:tc>
          <w:tcPr>
            <w:tcW w:w="551" w:type="dxa"/>
            <w:vAlign w:val="center"/>
            <w:tcPrChange w:id="186" w:author="boe" w:date="2020-06-01T11:16:00Z">
              <w:tcPr>
                <w:tcW w:w="546" w:type="dxa"/>
                <w:vAlign w:val="center"/>
              </w:tcPr>
            </w:tcPrChange>
          </w:tcPr>
          <w:p w14:paraId="73E77B32" w14:textId="77777777" w:rsidR="00745333" w:rsidRPr="00745333" w:rsidRDefault="00745333" w:rsidP="0027021B">
            <w:pPr>
              <w:jc w:val="right"/>
              <w:rPr>
                <w:rFonts w:ascii="Arial" w:hAnsi="Arial" w:cs="Arial"/>
                <w:b/>
                <w:sz w:val="16"/>
              </w:rPr>
            </w:pPr>
            <w:r w:rsidRPr="00745333">
              <w:rPr>
                <w:rFonts w:ascii="Arial" w:hAnsi="Arial" w:cs="Arial"/>
                <w:b/>
                <w:sz w:val="16"/>
              </w:rPr>
              <w:t>0.000</w:t>
            </w:r>
          </w:p>
        </w:tc>
      </w:tr>
      <w:tr w:rsidR="00745333" w:rsidRPr="00745333" w14:paraId="343AE8E8" w14:textId="77777777" w:rsidTr="005A23E4">
        <w:trPr>
          <w:trHeight w:val="195"/>
          <w:trPrChange w:id="187" w:author="boe" w:date="2020-06-01T11:16:00Z">
            <w:trPr>
              <w:trHeight w:val="212"/>
            </w:trPr>
          </w:trPrChange>
        </w:trPr>
        <w:tc>
          <w:tcPr>
            <w:tcW w:w="1276" w:type="dxa"/>
            <w:vAlign w:val="center"/>
            <w:tcPrChange w:id="188" w:author="boe" w:date="2020-06-01T11:16:00Z">
              <w:tcPr>
                <w:tcW w:w="1354" w:type="dxa"/>
                <w:vAlign w:val="center"/>
              </w:tcPr>
            </w:tcPrChange>
          </w:tcPr>
          <w:p w14:paraId="2373F313" w14:textId="77777777" w:rsidR="00745333" w:rsidRPr="00745333" w:rsidRDefault="00745333" w:rsidP="0027021B">
            <w:pPr>
              <w:rPr>
                <w:rFonts w:ascii="Arial" w:hAnsi="Arial" w:cs="Arial"/>
                <w:color w:val="000099"/>
                <w:sz w:val="16"/>
              </w:rPr>
            </w:pPr>
            <w:r w:rsidRPr="00745333">
              <w:rPr>
                <w:rFonts w:ascii="Arial" w:hAnsi="Arial" w:cs="Arial"/>
                <w:color w:val="000099"/>
                <w:sz w:val="16"/>
              </w:rPr>
              <w:t>Month*Mouse</w:t>
            </w:r>
          </w:p>
        </w:tc>
        <w:tc>
          <w:tcPr>
            <w:tcW w:w="760" w:type="dxa"/>
            <w:vAlign w:val="center"/>
            <w:tcPrChange w:id="189" w:author="boe" w:date="2020-06-01T11:16:00Z">
              <w:tcPr>
                <w:tcW w:w="887" w:type="dxa"/>
                <w:vAlign w:val="center"/>
              </w:tcPr>
            </w:tcPrChange>
          </w:tcPr>
          <w:p w14:paraId="3240F3F9" w14:textId="77777777" w:rsidR="00745333" w:rsidRPr="00745333" w:rsidRDefault="00745333" w:rsidP="0027021B">
            <w:pPr>
              <w:jc w:val="right"/>
              <w:rPr>
                <w:rFonts w:ascii="Arial" w:hAnsi="Arial" w:cs="Arial"/>
                <w:sz w:val="16"/>
              </w:rPr>
            </w:pPr>
            <w:r w:rsidRPr="00745333">
              <w:rPr>
                <w:rFonts w:ascii="Arial" w:hAnsi="Arial" w:cs="Arial"/>
                <w:color w:val="000000"/>
                <w:sz w:val="16"/>
              </w:rPr>
              <w:t>24.21</w:t>
            </w:r>
          </w:p>
        </w:tc>
        <w:tc>
          <w:tcPr>
            <w:tcW w:w="414" w:type="dxa"/>
            <w:vAlign w:val="center"/>
            <w:tcPrChange w:id="190" w:author="boe" w:date="2020-06-01T11:16:00Z">
              <w:tcPr>
                <w:tcW w:w="401" w:type="dxa"/>
                <w:vAlign w:val="center"/>
              </w:tcPr>
            </w:tcPrChange>
          </w:tcPr>
          <w:p w14:paraId="00DC69A8" w14:textId="77777777" w:rsidR="00745333" w:rsidRPr="00745333" w:rsidRDefault="00745333" w:rsidP="0027021B">
            <w:pPr>
              <w:jc w:val="right"/>
              <w:rPr>
                <w:rFonts w:ascii="Arial" w:hAnsi="Arial" w:cs="Arial"/>
                <w:sz w:val="16"/>
              </w:rPr>
            </w:pPr>
            <w:r w:rsidRPr="00745333">
              <w:rPr>
                <w:rFonts w:ascii="Arial" w:hAnsi="Arial" w:cs="Arial"/>
                <w:sz w:val="16"/>
              </w:rPr>
              <w:t>15</w:t>
            </w:r>
          </w:p>
        </w:tc>
        <w:tc>
          <w:tcPr>
            <w:tcW w:w="605" w:type="dxa"/>
            <w:vAlign w:val="center"/>
            <w:tcPrChange w:id="191" w:author="boe" w:date="2020-06-01T11:16:00Z">
              <w:tcPr>
                <w:tcW w:w="589" w:type="dxa"/>
                <w:vAlign w:val="center"/>
              </w:tcPr>
            </w:tcPrChange>
          </w:tcPr>
          <w:p w14:paraId="22CE0F79" w14:textId="77777777" w:rsidR="00745333" w:rsidRPr="00745333" w:rsidRDefault="00745333" w:rsidP="0027021B">
            <w:pPr>
              <w:jc w:val="right"/>
              <w:rPr>
                <w:rFonts w:ascii="Arial" w:hAnsi="Arial" w:cs="Arial"/>
                <w:sz w:val="16"/>
              </w:rPr>
            </w:pPr>
            <w:r w:rsidRPr="00745333">
              <w:rPr>
                <w:rFonts w:ascii="Arial" w:hAnsi="Arial" w:cs="Arial"/>
                <w:color w:val="000000"/>
                <w:sz w:val="16"/>
              </w:rPr>
              <w:t>2.72</w:t>
            </w:r>
          </w:p>
        </w:tc>
        <w:tc>
          <w:tcPr>
            <w:tcW w:w="551" w:type="dxa"/>
            <w:vAlign w:val="center"/>
            <w:tcPrChange w:id="192" w:author="boe" w:date="2020-06-01T11:16:00Z">
              <w:tcPr>
                <w:tcW w:w="546" w:type="dxa"/>
                <w:vAlign w:val="center"/>
              </w:tcPr>
            </w:tcPrChange>
          </w:tcPr>
          <w:p w14:paraId="56346CB3" w14:textId="77777777" w:rsidR="00745333" w:rsidRPr="00745333" w:rsidRDefault="00745333" w:rsidP="0027021B">
            <w:pPr>
              <w:jc w:val="right"/>
              <w:rPr>
                <w:rFonts w:ascii="Arial" w:hAnsi="Arial" w:cs="Arial"/>
                <w:b/>
                <w:sz w:val="16"/>
              </w:rPr>
            </w:pPr>
            <w:r w:rsidRPr="00745333">
              <w:rPr>
                <w:rFonts w:ascii="Arial" w:hAnsi="Arial" w:cs="Arial"/>
                <w:b/>
                <w:sz w:val="16"/>
              </w:rPr>
              <w:t>0.001</w:t>
            </w:r>
          </w:p>
        </w:tc>
      </w:tr>
      <w:tr w:rsidR="00745333" w:rsidRPr="00745333" w14:paraId="1F75648D" w14:textId="77777777" w:rsidTr="005A23E4">
        <w:trPr>
          <w:trHeight w:val="195"/>
          <w:trPrChange w:id="193" w:author="boe" w:date="2020-06-01T11:16:00Z">
            <w:trPr>
              <w:trHeight w:val="212"/>
            </w:trPr>
          </w:trPrChange>
        </w:trPr>
        <w:tc>
          <w:tcPr>
            <w:tcW w:w="1276" w:type="dxa"/>
            <w:vAlign w:val="center"/>
            <w:tcPrChange w:id="194" w:author="boe" w:date="2020-06-01T11:16:00Z">
              <w:tcPr>
                <w:tcW w:w="1354" w:type="dxa"/>
                <w:vAlign w:val="center"/>
              </w:tcPr>
            </w:tcPrChange>
          </w:tcPr>
          <w:p w14:paraId="5305CE38" w14:textId="77777777" w:rsidR="00745333" w:rsidRPr="00745333" w:rsidRDefault="00745333" w:rsidP="0027021B">
            <w:pPr>
              <w:rPr>
                <w:rFonts w:ascii="Arial" w:hAnsi="Arial" w:cs="Arial"/>
                <w:color w:val="000099"/>
                <w:sz w:val="16"/>
              </w:rPr>
            </w:pPr>
            <w:r w:rsidRPr="00745333">
              <w:rPr>
                <w:rFonts w:ascii="Arial" w:hAnsi="Arial" w:cs="Arial"/>
                <w:color w:val="000099"/>
                <w:sz w:val="16"/>
              </w:rPr>
              <w:t>UV Treatment*Mouse</w:t>
            </w:r>
          </w:p>
        </w:tc>
        <w:tc>
          <w:tcPr>
            <w:tcW w:w="760" w:type="dxa"/>
            <w:vAlign w:val="center"/>
            <w:tcPrChange w:id="195" w:author="boe" w:date="2020-06-01T11:16:00Z">
              <w:tcPr>
                <w:tcW w:w="887" w:type="dxa"/>
                <w:vAlign w:val="center"/>
              </w:tcPr>
            </w:tcPrChange>
          </w:tcPr>
          <w:p w14:paraId="20C50E31" w14:textId="77777777" w:rsidR="00745333" w:rsidRPr="00745333" w:rsidRDefault="00745333" w:rsidP="0027021B">
            <w:pPr>
              <w:jc w:val="right"/>
              <w:rPr>
                <w:rFonts w:ascii="Arial" w:hAnsi="Arial" w:cs="Arial"/>
                <w:sz w:val="16"/>
              </w:rPr>
            </w:pPr>
            <w:r w:rsidRPr="00745333">
              <w:rPr>
                <w:rFonts w:ascii="Arial" w:hAnsi="Arial" w:cs="Arial"/>
                <w:color w:val="000000"/>
                <w:sz w:val="16"/>
              </w:rPr>
              <w:t>5.94</w:t>
            </w:r>
          </w:p>
        </w:tc>
        <w:tc>
          <w:tcPr>
            <w:tcW w:w="414" w:type="dxa"/>
            <w:vAlign w:val="center"/>
            <w:tcPrChange w:id="196" w:author="boe" w:date="2020-06-01T11:16:00Z">
              <w:tcPr>
                <w:tcW w:w="401" w:type="dxa"/>
                <w:vAlign w:val="center"/>
              </w:tcPr>
            </w:tcPrChange>
          </w:tcPr>
          <w:p w14:paraId="42BE2B18" w14:textId="77777777" w:rsidR="00745333" w:rsidRPr="00745333" w:rsidRDefault="00745333" w:rsidP="0027021B">
            <w:pPr>
              <w:jc w:val="right"/>
              <w:rPr>
                <w:rFonts w:ascii="Arial" w:hAnsi="Arial" w:cs="Arial"/>
                <w:sz w:val="16"/>
              </w:rPr>
            </w:pPr>
            <w:r w:rsidRPr="00745333">
              <w:rPr>
                <w:rFonts w:ascii="Arial" w:hAnsi="Arial" w:cs="Arial"/>
                <w:sz w:val="16"/>
              </w:rPr>
              <w:t>5</w:t>
            </w:r>
          </w:p>
        </w:tc>
        <w:tc>
          <w:tcPr>
            <w:tcW w:w="605" w:type="dxa"/>
            <w:vAlign w:val="center"/>
            <w:tcPrChange w:id="197" w:author="boe" w:date="2020-06-01T11:16:00Z">
              <w:tcPr>
                <w:tcW w:w="589" w:type="dxa"/>
                <w:vAlign w:val="center"/>
              </w:tcPr>
            </w:tcPrChange>
          </w:tcPr>
          <w:p w14:paraId="14880187" w14:textId="77777777" w:rsidR="00745333" w:rsidRPr="00745333" w:rsidRDefault="00745333" w:rsidP="0027021B">
            <w:pPr>
              <w:jc w:val="right"/>
              <w:rPr>
                <w:rFonts w:ascii="Arial" w:hAnsi="Arial" w:cs="Arial"/>
                <w:sz w:val="16"/>
              </w:rPr>
            </w:pPr>
            <w:r w:rsidRPr="00745333">
              <w:rPr>
                <w:rFonts w:ascii="Arial" w:hAnsi="Arial" w:cs="Arial"/>
                <w:color w:val="000000"/>
                <w:sz w:val="16"/>
              </w:rPr>
              <w:t>2.00</w:t>
            </w:r>
          </w:p>
        </w:tc>
        <w:tc>
          <w:tcPr>
            <w:tcW w:w="551" w:type="dxa"/>
            <w:vAlign w:val="center"/>
            <w:tcPrChange w:id="198" w:author="boe" w:date="2020-06-01T11:16:00Z">
              <w:tcPr>
                <w:tcW w:w="546" w:type="dxa"/>
                <w:vAlign w:val="center"/>
              </w:tcPr>
            </w:tcPrChange>
          </w:tcPr>
          <w:p w14:paraId="40AF484C" w14:textId="77777777" w:rsidR="00745333" w:rsidRPr="00745333" w:rsidRDefault="00745333" w:rsidP="0027021B">
            <w:pPr>
              <w:jc w:val="right"/>
              <w:rPr>
                <w:rFonts w:ascii="Arial" w:hAnsi="Arial" w:cs="Arial"/>
                <w:sz w:val="16"/>
              </w:rPr>
            </w:pPr>
            <w:r w:rsidRPr="00745333">
              <w:rPr>
                <w:rFonts w:ascii="Arial" w:hAnsi="Arial" w:cs="Arial"/>
                <w:sz w:val="16"/>
              </w:rPr>
              <w:t>0.077</w:t>
            </w:r>
          </w:p>
        </w:tc>
      </w:tr>
      <w:tr w:rsidR="00745333" w:rsidRPr="00745333" w14:paraId="261018B8" w14:textId="77777777" w:rsidTr="005A23E4">
        <w:trPr>
          <w:trHeight w:val="195"/>
          <w:trPrChange w:id="199" w:author="boe" w:date="2020-06-01T11:16:00Z">
            <w:trPr>
              <w:trHeight w:val="212"/>
            </w:trPr>
          </w:trPrChange>
        </w:trPr>
        <w:tc>
          <w:tcPr>
            <w:tcW w:w="1276" w:type="dxa"/>
            <w:vAlign w:val="center"/>
            <w:tcPrChange w:id="200" w:author="boe" w:date="2020-06-01T11:16:00Z">
              <w:tcPr>
                <w:tcW w:w="1354" w:type="dxa"/>
                <w:vAlign w:val="center"/>
              </w:tcPr>
            </w:tcPrChange>
          </w:tcPr>
          <w:p w14:paraId="759F4000" w14:textId="77777777" w:rsidR="00745333" w:rsidRPr="00745333" w:rsidRDefault="00745333" w:rsidP="0027021B">
            <w:pPr>
              <w:rPr>
                <w:rFonts w:ascii="Arial" w:hAnsi="Arial" w:cs="Arial"/>
                <w:color w:val="000099"/>
                <w:sz w:val="16"/>
              </w:rPr>
            </w:pPr>
            <w:r w:rsidRPr="00745333">
              <w:rPr>
                <w:rFonts w:ascii="Arial" w:hAnsi="Arial" w:cs="Arial"/>
                <w:color w:val="000099"/>
                <w:sz w:val="16"/>
              </w:rPr>
              <w:t>Color*Mouse</w:t>
            </w:r>
          </w:p>
        </w:tc>
        <w:tc>
          <w:tcPr>
            <w:tcW w:w="760" w:type="dxa"/>
            <w:vAlign w:val="center"/>
            <w:tcPrChange w:id="201" w:author="boe" w:date="2020-06-01T11:16:00Z">
              <w:tcPr>
                <w:tcW w:w="887" w:type="dxa"/>
                <w:vAlign w:val="center"/>
              </w:tcPr>
            </w:tcPrChange>
          </w:tcPr>
          <w:p w14:paraId="7967247A" w14:textId="77777777" w:rsidR="00745333" w:rsidRPr="00745333" w:rsidRDefault="00745333" w:rsidP="0027021B">
            <w:pPr>
              <w:jc w:val="right"/>
              <w:rPr>
                <w:rFonts w:ascii="Arial" w:hAnsi="Arial" w:cs="Arial"/>
                <w:sz w:val="16"/>
              </w:rPr>
            </w:pPr>
            <w:r w:rsidRPr="00745333">
              <w:rPr>
                <w:rFonts w:ascii="Arial" w:hAnsi="Arial" w:cs="Arial"/>
                <w:color w:val="000000"/>
                <w:sz w:val="16"/>
              </w:rPr>
              <w:t>6.41</w:t>
            </w:r>
          </w:p>
        </w:tc>
        <w:tc>
          <w:tcPr>
            <w:tcW w:w="414" w:type="dxa"/>
            <w:vAlign w:val="center"/>
            <w:tcPrChange w:id="202" w:author="boe" w:date="2020-06-01T11:16:00Z">
              <w:tcPr>
                <w:tcW w:w="401" w:type="dxa"/>
                <w:vAlign w:val="center"/>
              </w:tcPr>
            </w:tcPrChange>
          </w:tcPr>
          <w:p w14:paraId="04EF4C7E" w14:textId="77777777" w:rsidR="00745333" w:rsidRPr="00745333" w:rsidRDefault="00745333" w:rsidP="0027021B">
            <w:pPr>
              <w:jc w:val="right"/>
              <w:rPr>
                <w:rFonts w:ascii="Arial" w:hAnsi="Arial" w:cs="Arial"/>
                <w:sz w:val="16"/>
              </w:rPr>
            </w:pPr>
            <w:r w:rsidRPr="00745333">
              <w:rPr>
                <w:rFonts w:ascii="Arial" w:hAnsi="Arial" w:cs="Arial"/>
                <w:sz w:val="16"/>
              </w:rPr>
              <w:t>5</w:t>
            </w:r>
          </w:p>
        </w:tc>
        <w:tc>
          <w:tcPr>
            <w:tcW w:w="605" w:type="dxa"/>
            <w:vAlign w:val="center"/>
            <w:tcPrChange w:id="203" w:author="boe" w:date="2020-06-01T11:16:00Z">
              <w:tcPr>
                <w:tcW w:w="589" w:type="dxa"/>
                <w:vAlign w:val="center"/>
              </w:tcPr>
            </w:tcPrChange>
          </w:tcPr>
          <w:p w14:paraId="6B562E1A" w14:textId="77777777" w:rsidR="00745333" w:rsidRPr="00745333" w:rsidRDefault="00745333" w:rsidP="0027021B">
            <w:pPr>
              <w:jc w:val="right"/>
              <w:rPr>
                <w:rFonts w:ascii="Arial" w:hAnsi="Arial" w:cs="Arial"/>
                <w:sz w:val="16"/>
              </w:rPr>
            </w:pPr>
            <w:r w:rsidRPr="00745333">
              <w:rPr>
                <w:rFonts w:ascii="Arial" w:hAnsi="Arial" w:cs="Arial"/>
                <w:color w:val="000000"/>
                <w:sz w:val="16"/>
              </w:rPr>
              <w:t>2.16</w:t>
            </w:r>
          </w:p>
        </w:tc>
        <w:tc>
          <w:tcPr>
            <w:tcW w:w="551" w:type="dxa"/>
            <w:vAlign w:val="center"/>
            <w:tcPrChange w:id="204" w:author="boe" w:date="2020-06-01T11:16:00Z">
              <w:tcPr>
                <w:tcW w:w="546" w:type="dxa"/>
                <w:vAlign w:val="center"/>
              </w:tcPr>
            </w:tcPrChange>
          </w:tcPr>
          <w:p w14:paraId="64337B5A" w14:textId="77777777" w:rsidR="00745333" w:rsidRPr="00745333" w:rsidRDefault="00745333" w:rsidP="0027021B">
            <w:pPr>
              <w:jc w:val="right"/>
              <w:rPr>
                <w:rFonts w:ascii="Arial" w:hAnsi="Arial" w:cs="Arial"/>
                <w:sz w:val="16"/>
              </w:rPr>
            </w:pPr>
            <w:r w:rsidRPr="00745333">
              <w:rPr>
                <w:rFonts w:ascii="Arial" w:hAnsi="Arial" w:cs="Arial"/>
                <w:sz w:val="16"/>
              </w:rPr>
              <w:t>0.057</w:t>
            </w:r>
          </w:p>
        </w:tc>
      </w:tr>
      <w:tr w:rsidR="00745333" w:rsidRPr="00745333" w14:paraId="08D00A2B" w14:textId="77777777" w:rsidTr="005A23E4">
        <w:trPr>
          <w:trHeight w:val="195"/>
          <w:trPrChange w:id="205" w:author="boe" w:date="2020-06-01T11:16:00Z">
            <w:trPr>
              <w:trHeight w:val="212"/>
            </w:trPr>
          </w:trPrChange>
        </w:trPr>
        <w:tc>
          <w:tcPr>
            <w:tcW w:w="1276" w:type="dxa"/>
            <w:vAlign w:val="center"/>
            <w:tcPrChange w:id="206" w:author="boe" w:date="2020-06-01T11:16:00Z">
              <w:tcPr>
                <w:tcW w:w="1354" w:type="dxa"/>
                <w:vAlign w:val="center"/>
              </w:tcPr>
            </w:tcPrChange>
          </w:tcPr>
          <w:p w14:paraId="52910955" w14:textId="77777777" w:rsidR="00745333" w:rsidRPr="00F02E82" w:rsidRDefault="00745333" w:rsidP="0027021B">
            <w:pPr>
              <w:rPr>
                <w:rFonts w:ascii="Arial" w:hAnsi="Arial" w:cs="Arial"/>
                <w:color w:val="000099"/>
                <w:sz w:val="16"/>
              </w:rPr>
            </w:pPr>
            <w:r w:rsidRPr="00F02E82">
              <w:rPr>
                <w:rFonts w:ascii="Arial" w:hAnsi="Arial" w:cs="Arial"/>
                <w:color w:val="000099"/>
                <w:sz w:val="16"/>
              </w:rPr>
              <w:t>UV Treatment*Month</w:t>
            </w:r>
          </w:p>
        </w:tc>
        <w:tc>
          <w:tcPr>
            <w:tcW w:w="760" w:type="dxa"/>
            <w:vAlign w:val="center"/>
            <w:tcPrChange w:id="207" w:author="boe" w:date="2020-06-01T11:16:00Z">
              <w:tcPr>
                <w:tcW w:w="887" w:type="dxa"/>
                <w:vAlign w:val="center"/>
              </w:tcPr>
            </w:tcPrChange>
          </w:tcPr>
          <w:p w14:paraId="211FEE74" w14:textId="77777777" w:rsidR="00745333" w:rsidRPr="00F02E82" w:rsidRDefault="00745333" w:rsidP="0027021B">
            <w:pPr>
              <w:jc w:val="right"/>
              <w:rPr>
                <w:rFonts w:ascii="Arial" w:hAnsi="Arial" w:cs="Arial"/>
                <w:sz w:val="16"/>
              </w:rPr>
            </w:pPr>
            <w:r w:rsidRPr="00F02E82">
              <w:rPr>
                <w:rFonts w:ascii="Arial" w:hAnsi="Arial" w:cs="Arial"/>
                <w:color w:val="000000"/>
                <w:sz w:val="16"/>
              </w:rPr>
              <w:t>14.07</w:t>
            </w:r>
          </w:p>
        </w:tc>
        <w:tc>
          <w:tcPr>
            <w:tcW w:w="414" w:type="dxa"/>
            <w:vAlign w:val="center"/>
            <w:tcPrChange w:id="208" w:author="boe" w:date="2020-06-01T11:16:00Z">
              <w:tcPr>
                <w:tcW w:w="401" w:type="dxa"/>
                <w:vAlign w:val="center"/>
              </w:tcPr>
            </w:tcPrChange>
          </w:tcPr>
          <w:p w14:paraId="610B932F" w14:textId="77777777" w:rsidR="00745333" w:rsidRPr="00F02E82" w:rsidRDefault="00745333" w:rsidP="0027021B">
            <w:pPr>
              <w:jc w:val="right"/>
              <w:rPr>
                <w:rFonts w:ascii="Arial" w:hAnsi="Arial" w:cs="Arial"/>
                <w:sz w:val="16"/>
              </w:rPr>
            </w:pPr>
            <w:r w:rsidRPr="00F02E82">
              <w:rPr>
                <w:rFonts w:ascii="Arial" w:hAnsi="Arial" w:cs="Arial"/>
                <w:sz w:val="16"/>
              </w:rPr>
              <w:t>3</w:t>
            </w:r>
          </w:p>
        </w:tc>
        <w:tc>
          <w:tcPr>
            <w:tcW w:w="605" w:type="dxa"/>
            <w:vAlign w:val="center"/>
            <w:tcPrChange w:id="209" w:author="boe" w:date="2020-06-01T11:16:00Z">
              <w:tcPr>
                <w:tcW w:w="589" w:type="dxa"/>
                <w:vAlign w:val="center"/>
              </w:tcPr>
            </w:tcPrChange>
          </w:tcPr>
          <w:p w14:paraId="141A5103" w14:textId="77777777" w:rsidR="00745333" w:rsidRPr="00F02E82" w:rsidRDefault="00745333" w:rsidP="0027021B">
            <w:pPr>
              <w:jc w:val="right"/>
              <w:rPr>
                <w:rFonts w:ascii="Arial" w:hAnsi="Arial" w:cs="Arial"/>
                <w:sz w:val="16"/>
              </w:rPr>
            </w:pPr>
            <w:r w:rsidRPr="00F02E82">
              <w:rPr>
                <w:rFonts w:ascii="Arial" w:hAnsi="Arial" w:cs="Arial"/>
                <w:color w:val="000000"/>
                <w:sz w:val="16"/>
              </w:rPr>
              <w:t>7.91</w:t>
            </w:r>
          </w:p>
        </w:tc>
        <w:tc>
          <w:tcPr>
            <w:tcW w:w="551" w:type="dxa"/>
            <w:vAlign w:val="center"/>
            <w:tcPrChange w:id="210" w:author="boe" w:date="2020-06-01T11:16:00Z">
              <w:tcPr>
                <w:tcW w:w="546" w:type="dxa"/>
                <w:vAlign w:val="center"/>
              </w:tcPr>
            </w:tcPrChange>
          </w:tcPr>
          <w:p w14:paraId="50A298E3" w14:textId="77777777" w:rsidR="00745333" w:rsidRPr="00745333" w:rsidRDefault="00745333" w:rsidP="0027021B">
            <w:pPr>
              <w:jc w:val="right"/>
              <w:rPr>
                <w:rFonts w:ascii="Arial" w:hAnsi="Arial" w:cs="Arial"/>
                <w:b/>
                <w:sz w:val="16"/>
              </w:rPr>
            </w:pPr>
            <w:r w:rsidRPr="00745333">
              <w:rPr>
                <w:rFonts w:ascii="Arial" w:hAnsi="Arial" w:cs="Arial"/>
                <w:b/>
                <w:sz w:val="16"/>
              </w:rPr>
              <w:t>0.000</w:t>
            </w:r>
          </w:p>
        </w:tc>
      </w:tr>
      <w:tr w:rsidR="00745333" w:rsidRPr="00745333" w14:paraId="75A8FCD6" w14:textId="77777777" w:rsidTr="005A23E4">
        <w:trPr>
          <w:trHeight w:val="195"/>
          <w:trPrChange w:id="211" w:author="boe" w:date="2020-06-01T11:16:00Z">
            <w:trPr>
              <w:trHeight w:val="212"/>
            </w:trPr>
          </w:trPrChange>
        </w:trPr>
        <w:tc>
          <w:tcPr>
            <w:tcW w:w="1276" w:type="dxa"/>
            <w:vAlign w:val="center"/>
            <w:tcPrChange w:id="212" w:author="boe" w:date="2020-06-01T11:16:00Z">
              <w:tcPr>
                <w:tcW w:w="1354" w:type="dxa"/>
                <w:vAlign w:val="center"/>
              </w:tcPr>
            </w:tcPrChange>
          </w:tcPr>
          <w:p w14:paraId="3022D4F6" w14:textId="77777777" w:rsidR="00745333" w:rsidRPr="00745333" w:rsidRDefault="00745333" w:rsidP="0027021B">
            <w:pPr>
              <w:rPr>
                <w:rFonts w:ascii="Arial" w:hAnsi="Arial" w:cs="Arial"/>
                <w:color w:val="000099"/>
                <w:sz w:val="16"/>
              </w:rPr>
            </w:pPr>
            <w:r w:rsidRPr="00745333">
              <w:rPr>
                <w:rFonts w:ascii="Arial" w:hAnsi="Arial" w:cs="Arial"/>
                <w:color w:val="000099"/>
                <w:sz w:val="16"/>
              </w:rPr>
              <w:t>Color*Month</w:t>
            </w:r>
          </w:p>
        </w:tc>
        <w:tc>
          <w:tcPr>
            <w:tcW w:w="760" w:type="dxa"/>
            <w:vAlign w:val="center"/>
            <w:tcPrChange w:id="213" w:author="boe" w:date="2020-06-01T11:16:00Z">
              <w:tcPr>
                <w:tcW w:w="887" w:type="dxa"/>
                <w:vAlign w:val="center"/>
              </w:tcPr>
            </w:tcPrChange>
          </w:tcPr>
          <w:p w14:paraId="4350A3D4" w14:textId="77777777" w:rsidR="00745333" w:rsidRPr="00745333" w:rsidRDefault="00745333" w:rsidP="0027021B">
            <w:pPr>
              <w:jc w:val="right"/>
              <w:rPr>
                <w:rFonts w:ascii="Arial" w:hAnsi="Arial" w:cs="Arial"/>
                <w:sz w:val="16"/>
              </w:rPr>
            </w:pPr>
            <w:r w:rsidRPr="00745333">
              <w:rPr>
                <w:rFonts w:ascii="Arial" w:hAnsi="Arial" w:cs="Arial"/>
                <w:color w:val="000000"/>
                <w:sz w:val="16"/>
              </w:rPr>
              <w:t>4.11</w:t>
            </w:r>
          </w:p>
        </w:tc>
        <w:tc>
          <w:tcPr>
            <w:tcW w:w="414" w:type="dxa"/>
            <w:vAlign w:val="center"/>
            <w:tcPrChange w:id="214" w:author="boe" w:date="2020-06-01T11:16:00Z">
              <w:tcPr>
                <w:tcW w:w="401" w:type="dxa"/>
                <w:vAlign w:val="center"/>
              </w:tcPr>
            </w:tcPrChange>
          </w:tcPr>
          <w:p w14:paraId="07A9DA47" w14:textId="77777777" w:rsidR="00745333" w:rsidRPr="00745333" w:rsidRDefault="00745333" w:rsidP="0027021B">
            <w:pPr>
              <w:jc w:val="right"/>
              <w:rPr>
                <w:rFonts w:ascii="Arial" w:hAnsi="Arial" w:cs="Arial"/>
                <w:sz w:val="16"/>
              </w:rPr>
            </w:pPr>
            <w:r w:rsidRPr="00745333">
              <w:rPr>
                <w:rFonts w:ascii="Arial" w:hAnsi="Arial" w:cs="Arial"/>
                <w:sz w:val="16"/>
              </w:rPr>
              <w:t>3</w:t>
            </w:r>
          </w:p>
        </w:tc>
        <w:tc>
          <w:tcPr>
            <w:tcW w:w="605" w:type="dxa"/>
            <w:vAlign w:val="center"/>
            <w:tcPrChange w:id="215" w:author="boe" w:date="2020-06-01T11:16:00Z">
              <w:tcPr>
                <w:tcW w:w="589" w:type="dxa"/>
                <w:vAlign w:val="center"/>
              </w:tcPr>
            </w:tcPrChange>
          </w:tcPr>
          <w:p w14:paraId="1A279C9A" w14:textId="77777777" w:rsidR="00745333" w:rsidRPr="00745333" w:rsidRDefault="00745333" w:rsidP="0027021B">
            <w:pPr>
              <w:jc w:val="right"/>
              <w:rPr>
                <w:rFonts w:ascii="Arial" w:hAnsi="Arial" w:cs="Arial"/>
                <w:sz w:val="16"/>
              </w:rPr>
            </w:pPr>
            <w:r w:rsidRPr="00745333">
              <w:rPr>
                <w:rFonts w:ascii="Arial" w:hAnsi="Arial" w:cs="Arial"/>
                <w:color w:val="000000"/>
                <w:sz w:val="16"/>
              </w:rPr>
              <w:t>2.31</w:t>
            </w:r>
          </w:p>
        </w:tc>
        <w:tc>
          <w:tcPr>
            <w:tcW w:w="551" w:type="dxa"/>
            <w:vAlign w:val="center"/>
            <w:tcPrChange w:id="216" w:author="boe" w:date="2020-06-01T11:16:00Z">
              <w:tcPr>
                <w:tcW w:w="546" w:type="dxa"/>
                <w:vAlign w:val="center"/>
              </w:tcPr>
            </w:tcPrChange>
          </w:tcPr>
          <w:p w14:paraId="7CAF8C5E" w14:textId="77777777" w:rsidR="00745333" w:rsidRPr="00745333" w:rsidRDefault="00745333" w:rsidP="0027021B">
            <w:pPr>
              <w:jc w:val="right"/>
              <w:rPr>
                <w:rFonts w:ascii="Arial" w:hAnsi="Arial" w:cs="Arial"/>
                <w:sz w:val="16"/>
              </w:rPr>
            </w:pPr>
            <w:r w:rsidRPr="00745333">
              <w:rPr>
                <w:rFonts w:ascii="Arial" w:hAnsi="Arial" w:cs="Arial"/>
                <w:sz w:val="16"/>
              </w:rPr>
              <w:t>0.076</w:t>
            </w:r>
          </w:p>
        </w:tc>
      </w:tr>
      <w:tr w:rsidR="00745333" w:rsidRPr="00745333" w14:paraId="30AA5323" w14:textId="77777777" w:rsidTr="005A23E4">
        <w:trPr>
          <w:trHeight w:val="195"/>
          <w:trPrChange w:id="217" w:author="boe" w:date="2020-06-01T11:16:00Z">
            <w:trPr>
              <w:trHeight w:val="212"/>
            </w:trPr>
          </w:trPrChange>
        </w:trPr>
        <w:tc>
          <w:tcPr>
            <w:tcW w:w="1276" w:type="dxa"/>
            <w:vAlign w:val="center"/>
            <w:tcPrChange w:id="218" w:author="boe" w:date="2020-06-01T11:16:00Z">
              <w:tcPr>
                <w:tcW w:w="1354" w:type="dxa"/>
                <w:vAlign w:val="center"/>
              </w:tcPr>
            </w:tcPrChange>
          </w:tcPr>
          <w:p w14:paraId="6EF8A655" w14:textId="77777777" w:rsidR="00745333" w:rsidRPr="00745333" w:rsidRDefault="00745333" w:rsidP="0027021B">
            <w:pPr>
              <w:rPr>
                <w:rFonts w:ascii="Arial" w:hAnsi="Arial" w:cs="Arial"/>
                <w:color w:val="000099"/>
                <w:sz w:val="16"/>
              </w:rPr>
            </w:pPr>
            <w:r w:rsidRPr="00745333">
              <w:rPr>
                <w:rFonts w:ascii="Arial" w:hAnsi="Arial" w:cs="Arial"/>
                <w:color w:val="000099"/>
                <w:sz w:val="16"/>
              </w:rPr>
              <w:t>UV Treatment*Color</w:t>
            </w:r>
          </w:p>
        </w:tc>
        <w:tc>
          <w:tcPr>
            <w:tcW w:w="760" w:type="dxa"/>
            <w:vAlign w:val="center"/>
            <w:tcPrChange w:id="219" w:author="boe" w:date="2020-06-01T11:16:00Z">
              <w:tcPr>
                <w:tcW w:w="887" w:type="dxa"/>
                <w:vAlign w:val="center"/>
              </w:tcPr>
            </w:tcPrChange>
          </w:tcPr>
          <w:p w14:paraId="5412102D" w14:textId="77777777" w:rsidR="00745333" w:rsidRPr="00745333" w:rsidRDefault="00745333" w:rsidP="0027021B">
            <w:pPr>
              <w:jc w:val="right"/>
              <w:rPr>
                <w:rFonts w:ascii="Arial" w:hAnsi="Arial" w:cs="Arial"/>
                <w:sz w:val="16"/>
              </w:rPr>
            </w:pPr>
            <w:r w:rsidRPr="00745333">
              <w:rPr>
                <w:rFonts w:ascii="Arial" w:hAnsi="Arial" w:cs="Arial"/>
                <w:color w:val="000000"/>
                <w:sz w:val="16"/>
              </w:rPr>
              <w:t>2.14</w:t>
            </w:r>
          </w:p>
        </w:tc>
        <w:tc>
          <w:tcPr>
            <w:tcW w:w="414" w:type="dxa"/>
            <w:vAlign w:val="center"/>
            <w:tcPrChange w:id="220" w:author="boe" w:date="2020-06-01T11:16:00Z">
              <w:tcPr>
                <w:tcW w:w="401" w:type="dxa"/>
                <w:vAlign w:val="center"/>
              </w:tcPr>
            </w:tcPrChange>
          </w:tcPr>
          <w:p w14:paraId="54036D95" w14:textId="77777777" w:rsidR="00745333" w:rsidRPr="00745333" w:rsidRDefault="00745333" w:rsidP="0027021B">
            <w:pPr>
              <w:jc w:val="right"/>
              <w:rPr>
                <w:rFonts w:ascii="Arial" w:hAnsi="Arial" w:cs="Arial"/>
                <w:sz w:val="16"/>
              </w:rPr>
            </w:pPr>
            <w:r w:rsidRPr="00745333">
              <w:rPr>
                <w:rFonts w:ascii="Arial" w:hAnsi="Arial" w:cs="Arial"/>
                <w:sz w:val="16"/>
              </w:rPr>
              <w:t>1</w:t>
            </w:r>
          </w:p>
        </w:tc>
        <w:tc>
          <w:tcPr>
            <w:tcW w:w="605" w:type="dxa"/>
            <w:vAlign w:val="center"/>
            <w:tcPrChange w:id="221" w:author="boe" w:date="2020-06-01T11:16:00Z">
              <w:tcPr>
                <w:tcW w:w="589" w:type="dxa"/>
                <w:vAlign w:val="center"/>
              </w:tcPr>
            </w:tcPrChange>
          </w:tcPr>
          <w:p w14:paraId="228FC1CD" w14:textId="77777777" w:rsidR="00745333" w:rsidRPr="00745333" w:rsidRDefault="00745333" w:rsidP="0027021B">
            <w:pPr>
              <w:jc w:val="right"/>
              <w:rPr>
                <w:rFonts w:ascii="Arial" w:hAnsi="Arial" w:cs="Arial"/>
                <w:sz w:val="16"/>
              </w:rPr>
            </w:pPr>
            <w:r w:rsidRPr="00745333">
              <w:rPr>
                <w:rFonts w:ascii="Arial" w:hAnsi="Arial" w:cs="Arial"/>
                <w:color w:val="000000"/>
                <w:sz w:val="16"/>
              </w:rPr>
              <w:t>3.62</w:t>
            </w:r>
          </w:p>
        </w:tc>
        <w:tc>
          <w:tcPr>
            <w:tcW w:w="551" w:type="dxa"/>
            <w:vAlign w:val="center"/>
            <w:tcPrChange w:id="222" w:author="boe" w:date="2020-06-01T11:16:00Z">
              <w:tcPr>
                <w:tcW w:w="546" w:type="dxa"/>
                <w:vAlign w:val="center"/>
              </w:tcPr>
            </w:tcPrChange>
          </w:tcPr>
          <w:p w14:paraId="000A92B1" w14:textId="77777777" w:rsidR="00745333" w:rsidRPr="00745333" w:rsidRDefault="00745333" w:rsidP="0027021B">
            <w:pPr>
              <w:jc w:val="right"/>
              <w:rPr>
                <w:rFonts w:ascii="Arial" w:hAnsi="Arial" w:cs="Arial"/>
                <w:sz w:val="16"/>
              </w:rPr>
            </w:pPr>
            <w:r w:rsidRPr="00745333">
              <w:rPr>
                <w:rFonts w:ascii="Arial" w:hAnsi="Arial" w:cs="Arial"/>
                <w:sz w:val="16"/>
              </w:rPr>
              <w:t>0.058</w:t>
            </w:r>
          </w:p>
        </w:tc>
      </w:tr>
      <w:tr w:rsidR="00745333" w:rsidRPr="00745333" w14:paraId="5751CBCC" w14:textId="77777777" w:rsidTr="005A23E4">
        <w:trPr>
          <w:trHeight w:val="195"/>
          <w:trPrChange w:id="223" w:author="boe" w:date="2020-06-01T11:16:00Z">
            <w:trPr>
              <w:trHeight w:val="212"/>
            </w:trPr>
          </w:trPrChange>
        </w:trPr>
        <w:tc>
          <w:tcPr>
            <w:tcW w:w="1276" w:type="dxa"/>
            <w:vAlign w:val="center"/>
            <w:tcPrChange w:id="224" w:author="boe" w:date="2020-06-01T11:16:00Z">
              <w:tcPr>
                <w:tcW w:w="1354" w:type="dxa"/>
                <w:vAlign w:val="center"/>
              </w:tcPr>
            </w:tcPrChange>
          </w:tcPr>
          <w:p w14:paraId="11444075" w14:textId="77777777" w:rsidR="00745333" w:rsidRPr="00745333" w:rsidRDefault="00745333" w:rsidP="0027021B">
            <w:pPr>
              <w:rPr>
                <w:rFonts w:ascii="Arial" w:hAnsi="Arial" w:cs="Arial"/>
                <w:color w:val="000099"/>
                <w:sz w:val="16"/>
              </w:rPr>
            </w:pPr>
            <w:r w:rsidRPr="00745333">
              <w:rPr>
                <w:rFonts w:ascii="Arial" w:hAnsi="Arial" w:cs="Arial"/>
                <w:color w:val="000099"/>
                <w:sz w:val="16"/>
              </w:rPr>
              <w:t>Error</w:t>
            </w:r>
          </w:p>
        </w:tc>
        <w:tc>
          <w:tcPr>
            <w:tcW w:w="760" w:type="dxa"/>
            <w:vAlign w:val="center"/>
            <w:tcPrChange w:id="225" w:author="boe" w:date="2020-06-01T11:16:00Z">
              <w:tcPr>
                <w:tcW w:w="887" w:type="dxa"/>
                <w:vAlign w:val="center"/>
              </w:tcPr>
            </w:tcPrChange>
          </w:tcPr>
          <w:p w14:paraId="02698859" w14:textId="77777777" w:rsidR="00745333" w:rsidRPr="00745333" w:rsidRDefault="00745333" w:rsidP="0027021B">
            <w:pPr>
              <w:jc w:val="right"/>
              <w:rPr>
                <w:rFonts w:ascii="Arial" w:hAnsi="Arial" w:cs="Arial"/>
                <w:sz w:val="16"/>
              </w:rPr>
            </w:pPr>
            <w:r w:rsidRPr="00745333">
              <w:rPr>
                <w:rFonts w:ascii="Arial" w:hAnsi="Arial" w:cs="Arial"/>
                <w:color w:val="000000"/>
                <w:sz w:val="16"/>
              </w:rPr>
              <w:t>244.11</w:t>
            </w:r>
          </w:p>
        </w:tc>
        <w:tc>
          <w:tcPr>
            <w:tcW w:w="414" w:type="dxa"/>
            <w:vAlign w:val="center"/>
            <w:tcPrChange w:id="226" w:author="boe" w:date="2020-06-01T11:16:00Z">
              <w:tcPr>
                <w:tcW w:w="401" w:type="dxa"/>
                <w:vAlign w:val="center"/>
              </w:tcPr>
            </w:tcPrChange>
          </w:tcPr>
          <w:p w14:paraId="25A06885" w14:textId="77777777" w:rsidR="00745333" w:rsidRPr="00745333" w:rsidRDefault="00745333" w:rsidP="0027021B">
            <w:pPr>
              <w:jc w:val="right"/>
              <w:rPr>
                <w:rFonts w:ascii="Arial" w:hAnsi="Arial" w:cs="Arial"/>
                <w:sz w:val="16"/>
              </w:rPr>
            </w:pPr>
            <w:r w:rsidRPr="00745333">
              <w:rPr>
                <w:rFonts w:ascii="Arial" w:hAnsi="Arial" w:cs="Arial"/>
                <w:sz w:val="16"/>
              </w:rPr>
              <w:t>412</w:t>
            </w:r>
          </w:p>
        </w:tc>
        <w:tc>
          <w:tcPr>
            <w:tcW w:w="605" w:type="dxa"/>
            <w:vAlign w:val="center"/>
            <w:tcPrChange w:id="227" w:author="boe" w:date="2020-06-01T11:16:00Z">
              <w:tcPr>
                <w:tcW w:w="589" w:type="dxa"/>
                <w:vAlign w:val="center"/>
              </w:tcPr>
            </w:tcPrChange>
          </w:tcPr>
          <w:p w14:paraId="15D673EA" w14:textId="77777777" w:rsidR="00745333" w:rsidRPr="00745333" w:rsidRDefault="00745333" w:rsidP="0027021B">
            <w:pPr>
              <w:jc w:val="right"/>
              <w:rPr>
                <w:rFonts w:ascii="Arial" w:hAnsi="Arial" w:cs="Arial"/>
                <w:sz w:val="16"/>
              </w:rPr>
            </w:pPr>
          </w:p>
        </w:tc>
        <w:tc>
          <w:tcPr>
            <w:tcW w:w="551" w:type="dxa"/>
            <w:vAlign w:val="center"/>
            <w:tcPrChange w:id="228" w:author="boe" w:date="2020-06-01T11:16:00Z">
              <w:tcPr>
                <w:tcW w:w="546" w:type="dxa"/>
                <w:vAlign w:val="center"/>
              </w:tcPr>
            </w:tcPrChange>
          </w:tcPr>
          <w:p w14:paraId="5F2987F6" w14:textId="77777777" w:rsidR="00745333" w:rsidRPr="00745333" w:rsidRDefault="00745333" w:rsidP="0027021B">
            <w:pPr>
              <w:jc w:val="right"/>
              <w:rPr>
                <w:rFonts w:ascii="Arial" w:hAnsi="Arial" w:cs="Arial"/>
                <w:sz w:val="16"/>
              </w:rPr>
            </w:pPr>
          </w:p>
        </w:tc>
      </w:tr>
    </w:tbl>
    <w:p w14:paraId="46AE2AB2" w14:textId="77777777" w:rsidR="008822BD" w:rsidRDefault="008822BD" w:rsidP="00EB558A">
      <w:pPr>
        <w:jc w:val="both"/>
        <w:rPr>
          <w:rFonts w:ascii="Arial" w:hAnsi="Arial" w:cs="Arial"/>
          <w:sz w:val="22"/>
          <w:szCs w:val="22"/>
        </w:rPr>
      </w:pPr>
    </w:p>
    <w:p w14:paraId="1EB5EE64" w14:textId="6BF56531" w:rsidR="00863357" w:rsidRDefault="008B0E9F" w:rsidP="00863357">
      <w:pPr>
        <w:jc w:val="both"/>
        <w:rPr>
          <w:rFonts w:ascii="Arial" w:eastAsia="Calibri" w:hAnsi="Arial" w:cs="Arial"/>
          <w:sz w:val="22"/>
          <w:szCs w:val="22"/>
        </w:rPr>
      </w:pPr>
      <w:r>
        <w:rPr>
          <w:rFonts w:ascii="Arial" w:hAnsi="Arial" w:cs="Arial"/>
          <w:sz w:val="22"/>
          <w:szCs w:val="22"/>
        </w:rPr>
        <w:t>The</w:t>
      </w:r>
      <w:r w:rsidR="00A52E9C">
        <w:rPr>
          <w:rFonts w:ascii="Arial" w:hAnsi="Arial" w:cs="Arial"/>
          <w:sz w:val="22"/>
          <w:szCs w:val="22"/>
        </w:rPr>
        <w:t xml:space="preserve"> ANOVA </w:t>
      </w:r>
      <w:r w:rsidR="00FC5B9B">
        <w:rPr>
          <w:rFonts w:ascii="Arial" w:hAnsi="Arial" w:cs="Arial"/>
          <w:sz w:val="22"/>
          <w:szCs w:val="22"/>
        </w:rPr>
        <w:t>results (Table</w:t>
      </w:r>
      <w:del w:id="229" w:author="boe" w:date="2020-06-01T11:09:00Z">
        <w:r w:rsidR="002E0AE6" w:rsidDel="005A23E4">
          <w:rPr>
            <w:rFonts w:ascii="Arial" w:hAnsi="Arial" w:cs="Arial"/>
            <w:sz w:val="22"/>
            <w:szCs w:val="22"/>
          </w:rPr>
          <w:delText>, right</w:delText>
        </w:r>
      </w:del>
      <w:r w:rsidR="00FC5B9B">
        <w:rPr>
          <w:rFonts w:ascii="Arial" w:hAnsi="Arial" w:cs="Arial"/>
          <w:sz w:val="22"/>
          <w:szCs w:val="22"/>
        </w:rPr>
        <w:t>)</w:t>
      </w:r>
      <w:r w:rsidR="00A52E9C">
        <w:rPr>
          <w:rFonts w:ascii="Arial" w:hAnsi="Arial" w:cs="Arial"/>
          <w:sz w:val="22"/>
          <w:szCs w:val="22"/>
        </w:rPr>
        <w:t xml:space="preserve"> </w:t>
      </w:r>
      <w:r w:rsidR="0057585B">
        <w:rPr>
          <w:rFonts w:ascii="Arial" w:hAnsi="Arial" w:cs="Arial"/>
          <w:sz w:val="22"/>
          <w:szCs w:val="22"/>
        </w:rPr>
        <w:t>a</w:t>
      </w:r>
      <w:r w:rsidR="00A52E9C">
        <w:rPr>
          <w:rFonts w:ascii="Arial" w:hAnsi="Arial" w:cs="Arial"/>
          <w:sz w:val="22"/>
          <w:szCs w:val="22"/>
        </w:rPr>
        <w:t xml:space="preserve">lso indicate that mice vary significantly from each other, and that the color of the clones (in this case yellow versus red) vary significantly.  Red significantly exceeds Yellow for clade numbers and CV, Yellow significantly exceeds Red for average clade size. </w:t>
      </w:r>
      <w:r w:rsidR="00AE7698">
        <w:rPr>
          <w:rFonts w:ascii="Arial" w:eastAsia="Calibri" w:hAnsi="Arial" w:cs="Arial"/>
          <w:sz w:val="22"/>
          <w:szCs w:val="22"/>
        </w:rPr>
        <w:t>The</w:t>
      </w:r>
      <w:r w:rsidR="00A52E9C">
        <w:rPr>
          <w:rFonts w:ascii="Arial" w:eastAsia="Calibri" w:hAnsi="Arial" w:cs="Arial"/>
          <w:sz w:val="22"/>
          <w:szCs w:val="22"/>
        </w:rPr>
        <w:t xml:space="preserve">se </w:t>
      </w:r>
      <w:r w:rsidR="0057585B">
        <w:rPr>
          <w:rFonts w:ascii="Arial" w:eastAsia="Calibri" w:hAnsi="Arial" w:cs="Arial"/>
          <w:sz w:val="22"/>
          <w:szCs w:val="22"/>
        </w:rPr>
        <w:t xml:space="preserve">color </w:t>
      </w:r>
      <w:r w:rsidR="00A52E9C">
        <w:rPr>
          <w:rFonts w:ascii="Arial" w:eastAsia="Calibri" w:hAnsi="Arial" w:cs="Arial"/>
          <w:sz w:val="22"/>
          <w:szCs w:val="22"/>
        </w:rPr>
        <w:t xml:space="preserve">effects </w:t>
      </w:r>
      <w:r w:rsidR="00AE7698">
        <w:rPr>
          <w:rFonts w:ascii="Arial" w:eastAsia="Calibri" w:hAnsi="Arial" w:cs="Arial"/>
          <w:sz w:val="22"/>
          <w:szCs w:val="22"/>
        </w:rPr>
        <w:t xml:space="preserve">may reflect differential recombination efficiencies </w:t>
      </w:r>
      <w:r w:rsidR="00B3248F">
        <w:rPr>
          <w:rFonts w:ascii="Arial" w:eastAsia="Calibri" w:hAnsi="Arial" w:cs="Arial"/>
          <w:sz w:val="22"/>
          <w:szCs w:val="22"/>
        </w:rPr>
        <w:t>previously reported in Confetti models</w:t>
      </w:r>
      <w:r w:rsidR="00B3248F">
        <w:rPr>
          <w:rFonts w:ascii="Arial" w:eastAsia="Calibri" w:hAnsi="Arial" w:cs="Arial"/>
          <w:sz w:val="22"/>
          <w:szCs w:val="22"/>
        </w:rPr>
        <w:fldChar w:fldCharType="begin">
          <w:fldData xml:space="preserve">PEVuZE5vdGU+PENpdGU+PEF1dGhvcj5SZWV2ZXM8L0F1dGhvcj48WWVhcj4yMDE4PC9ZZWFyPjxS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</w:fldData>
        </w:fldChar>
      </w:r>
      <w:r w:rsidR="00E949CC">
        <w:rPr>
          <w:rFonts w:ascii="Arial" w:eastAsia="Calibri" w:hAnsi="Arial" w:cs="Arial"/>
          <w:sz w:val="22"/>
          <w:szCs w:val="22"/>
        </w:rPr>
        <w:instrText xml:space="preserve"> ADDIN EN.CITE </w:instrText>
      </w:r>
      <w:r w:rsidR="00E949CC">
        <w:rPr>
          <w:rFonts w:ascii="Arial" w:eastAsia="Calibri" w:hAnsi="Arial" w:cs="Arial"/>
          <w:sz w:val="22"/>
          <w:szCs w:val="22"/>
        </w:rPr>
        <w:fldChar w:fldCharType="begin">
          <w:fldData xml:space="preserve">PEVuZE5vdGU+PENpdGU+PEF1dGhvcj5SZWV2ZXM8L0F1dGhvcj48WWVhcj4yMDE4PC9ZZWFyPjxS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</w:fldData>
        </w:fldChar>
      </w:r>
      <w:r w:rsidR="00E949CC">
        <w:rPr>
          <w:rFonts w:ascii="Arial" w:eastAsia="Calibri" w:hAnsi="Arial" w:cs="Arial"/>
          <w:sz w:val="22"/>
          <w:szCs w:val="22"/>
        </w:rPr>
        <w:instrText xml:space="preserve"> ADDIN EN.CITE.DATA </w:instrText>
      </w:r>
      <w:r w:rsidR="00E949CC">
        <w:rPr>
          <w:rFonts w:ascii="Arial" w:eastAsia="Calibri" w:hAnsi="Arial" w:cs="Arial"/>
          <w:sz w:val="22"/>
          <w:szCs w:val="22"/>
        </w:rPr>
      </w:r>
      <w:r w:rsidR="00E949CC">
        <w:rPr>
          <w:rFonts w:ascii="Arial" w:eastAsia="Calibri" w:hAnsi="Arial" w:cs="Arial"/>
          <w:sz w:val="22"/>
          <w:szCs w:val="22"/>
        </w:rPr>
        <w:fldChar w:fldCharType="end"/>
      </w:r>
      <w:r w:rsidR="00B3248F">
        <w:rPr>
          <w:rFonts w:ascii="Arial" w:eastAsia="Calibri" w:hAnsi="Arial" w:cs="Arial"/>
          <w:sz w:val="22"/>
          <w:szCs w:val="22"/>
        </w:rPr>
      </w:r>
      <w:r w:rsidR="00B3248F">
        <w:rPr>
          <w:rFonts w:ascii="Arial" w:eastAsia="Calibri" w:hAnsi="Arial" w:cs="Arial"/>
          <w:sz w:val="22"/>
          <w:szCs w:val="22"/>
        </w:rPr>
        <w:fldChar w:fldCharType="separate"/>
      </w:r>
      <w:r w:rsidR="00E949CC" w:rsidRPr="00E949CC">
        <w:rPr>
          <w:rFonts w:ascii="Arial" w:eastAsia="Calibri" w:hAnsi="Arial" w:cs="Arial"/>
          <w:noProof/>
          <w:sz w:val="22"/>
          <w:szCs w:val="22"/>
          <w:vertAlign w:val="superscript"/>
        </w:rPr>
        <w:t>55</w:t>
      </w:r>
      <w:r w:rsidR="00B3248F">
        <w:rPr>
          <w:rFonts w:ascii="Arial" w:eastAsia="Calibri" w:hAnsi="Arial" w:cs="Arial"/>
          <w:sz w:val="22"/>
          <w:szCs w:val="22"/>
        </w:rPr>
        <w:fldChar w:fldCharType="end"/>
      </w:r>
      <w:r w:rsidR="00B3248F">
        <w:rPr>
          <w:rFonts w:ascii="Arial" w:eastAsia="Calibri" w:hAnsi="Arial" w:cs="Arial"/>
          <w:sz w:val="22"/>
          <w:szCs w:val="22"/>
        </w:rPr>
        <w:t xml:space="preserve">. </w:t>
      </w:r>
      <w:r w:rsidR="00A52E9C">
        <w:rPr>
          <w:rFonts w:ascii="Arial" w:eastAsia="Calibri" w:hAnsi="Arial" w:cs="Arial"/>
          <w:sz w:val="22"/>
          <w:szCs w:val="22"/>
        </w:rPr>
        <w:t>For our purposes, we can factor out the effects of individual mouse and color, and in no cases did mouse</w:t>
      </w:r>
      <w:r w:rsidR="00D817EE">
        <w:rPr>
          <w:rFonts w:ascii="Arial" w:eastAsia="Calibri" w:hAnsi="Arial" w:cs="Arial"/>
          <w:sz w:val="22"/>
          <w:szCs w:val="22"/>
        </w:rPr>
        <w:t xml:space="preserve"> or color effects reverse the results pertaining to effects of month and </w:t>
      </w:r>
      <w:commentRangeStart w:id="230"/>
      <w:r w:rsidR="00D817EE">
        <w:rPr>
          <w:rFonts w:ascii="Arial" w:eastAsia="Calibri" w:hAnsi="Arial" w:cs="Arial"/>
          <w:sz w:val="22"/>
          <w:szCs w:val="22"/>
        </w:rPr>
        <w:t>UV</w:t>
      </w:r>
      <w:commentRangeEnd w:id="230"/>
      <w:r w:rsidR="005A23E4">
        <w:rPr>
          <w:rStyle w:val="CommentReference"/>
        </w:rPr>
        <w:commentReference w:id="230"/>
      </w:r>
      <w:r w:rsidR="00D817EE">
        <w:rPr>
          <w:rFonts w:ascii="Arial" w:eastAsia="Calibri" w:hAnsi="Arial" w:cs="Arial"/>
          <w:sz w:val="22"/>
          <w:szCs w:val="22"/>
        </w:rPr>
        <w:t>.</w:t>
      </w:r>
    </w:p>
    <w:p w14:paraId="1096D7F1" w14:textId="77777777" w:rsidR="00863357" w:rsidRDefault="00863357" w:rsidP="00863357">
      <w:pPr>
        <w:jc w:val="both"/>
        <w:rPr>
          <w:rFonts w:ascii="Arial" w:eastAsia="Calibri" w:hAnsi="Arial" w:cs="Arial"/>
          <w:sz w:val="22"/>
          <w:szCs w:val="22"/>
        </w:rPr>
      </w:pPr>
    </w:p>
    <w:p w14:paraId="5832F33D" w14:textId="7F21A766" w:rsidR="005A23E4" w:rsidDel="005A23E4" w:rsidRDefault="00802929" w:rsidP="00FC5B9B">
      <w:pPr>
        <w:jc w:val="both"/>
        <w:rPr>
          <w:del w:id="231" w:author="boe" w:date="2020-06-01T11:12:00Z"/>
          <w:rFonts w:ascii="Arial" w:hAnsi="Arial" w:cs="Arial"/>
          <w:sz w:val="22"/>
          <w:szCs w:val="22"/>
        </w:rPr>
      </w:pPr>
      <w:r w:rsidRPr="00D51727">
        <w:rPr>
          <w:rFonts w:ascii="Arial" w:hAnsi="Arial" w:cs="Arial"/>
          <w:noProof/>
          <w:sz w:val="22"/>
          <w:szCs w:val="22"/>
        </w:rPr>
        <mc:AlternateContent>
          <mc:Choice Requires="wpg">
            <w:drawing>
              <wp:anchor distT="0" distB="0" distL="114300" distR="114300" simplePos="0" relativeHeight="251670528" behindDoc="0" locked="0" layoutInCell="1" allowOverlap="1" wp14:anchorId="24948017" wp14:editId="40097114">
                <wp:simplePos x="0" y="0"/>
                <wp:positionH relativeFrom="column">
                  <wp:posOffset>-19050</wp:posOffset>
                </wp:positionH>
                <wp:positionV relativeFrom="paragraph">
                  <wp:posOffset>2138680</wp:posOffset>
                </wp:positionV>
                <wp:extent cx="3106420" cy="2914692"/>
                <wp:effectExtent l="0" t="0" r="0" b="0"/>
                <wp:wrapSquare wrapText="bothSides"/>
                <wp:docPr id="194"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06420" cy="2914692"/>
                          <a:chOff x="0" y="0"/>
                          <a:chExt cx="3106446" cy="2922439"/>
                        </a:xfrm>
                      </wpg:grpSpPr>
                      <wps:wsp>
                        <wps:cNvPr id="195" name="TextBox 19">
                          <a:extLst/>
                        </wps:cNvPr>
                        <wps:cNvSpPr txBox="1"/>
                        <wps:spPr>
                          <a:xfrm>
                            <a:off x="0" y="1282331"/>
                            <a:ext cx="3022625" cy="1640108"/>
                          </a:xfrm>
                          <a:prstGeom prst="rect">
                            <a:avLst/>
                          </a:prstGeom>
                          <a:noFill/>
                        </wps:spPr>
                        <wps:txbx>
                          <w:txbxContent>
                            <w:p w14:paraId="7D79E6A0" w14:textId="1867F5EF" w:rsidR="005C72AF" w:rsidRPr="0021412F" w:rsidRDefault="005C72AF" w:rsidP="00D51727">
                              <w:pPr>
                                <w:pStyle w:val="NormalWeb"/>
                                <w:spacing w:before="0" w:beforeAutospacing="0" w:after="0" w:afterAutospacing="0"/>
                                <w:jc w:val="both"/>
                                <w:rPr>
                                  <w:sz w:val="36"/>
                                </w:rPr>
                              </w:pPr>
                              <w:r w:rsidRPr="0021412F">
                                <w:rPr>
                                  <w:rFonts w:ascii="Arial" w:hAnsi="Arial" w:cs="Arial"/>
                                  <w:b/>
                                  <w:bCs/>
                                  <w:color w:val="000000" w:themeColor="text1"/>
                                  <w:kern w:val="24"/>
                                  <w:sz w:val="16"/>
                                  <w:szCs w:val="12"/>
                                </w:rPr>
                                <w:t>Fig</w:t>
                              </w:r>
                              <w:r>
                                <w:rPr>
                                  <w:rFonts w:ascii="Arial" w:hAnsi="Arial" w:cs="Arial"/>
                                  <w:b/>
                                  <w:bCs/>
                                  <w:color w:val="000000" w:themeColor="text1"/>
                                  <w:kern w:val="24"/>
                                  <w:sz w:val="16"/>
                                  <w:szCs w:val="12"/>
                                </w:rPr>
                                <w:t>ure</w:t>
                              </w:r>
                              <w:r w:rsidRPr="0021412F">
                                <w:rPr>
                                  <w:rFonts w:ascii="Arial" w:hAnsi="Arial" w:cs="Arial"/>
                                  <w:b/>
                                  <w:bCs/>
                                  <w:color w:val="000000" w:themeColor="text1"/>
                                  <w:kern w:val="24"/>
                                  <w:sz w:val="16"/>
                                  <w:szCs w:val="12"/>
                                </w:rPr>
                                <w:t xml:space="preserve"> </w:t>
                              </w:r>
                              <w:r>
                                <w:rPr>
                                  <w:rFonts w:ascii="Arial" w:hAnsi="Arial" w:cs="Arial"/>
                                  <w:b/>
                                  <w:bCs/>
                                  <w:color w:val="000000" w:themeColor="text1"/>
                                  <w:kern w:val="24"/>
                                  <w:sz w:val="16"/>
                                  <w:szCs w:val="12"/>
                                </w:rPr>
                                <w:t>4.</w:t>
                              </w:r>
                              <w:r w:rsidRPr="0021412F">
                                <w:rPr>
                                  <w:rFonts w:ascii="Arial" w:hAnsi="Arial" w:cs="Arial"/>
                                  <w:b/>
                                  <w:bCs/>
                                  <w:color w:val="000000" w:themeColor="text1"/>
                                  <w:kern w:val="24"/>
                                  <w:sz w:val="16"/>
                                  <w:szCs w:val="12"/>
                                </w:rPr>
                                <w:t xml:space="preserve"> Single-cell RNAseq reveals defined clusters of epidermal keratinocytes and differentially represented clusters and genes. </w:t>
                              </w:r>
                              <w:r w:rsidRPr="0021412F">
                                <w:rPr>
                                  <w:rFonts w:ascii="Arial" w:hAnsi="Arial" w:cs="Arial"/>
                                  <w:color w:val="000000" w:themeColor="text1"/>
                                  <w:kern w:val="24"/>
                                  <w:sz w:val="16"/>
                                  <w:szCs w:val="12"/>
                                </w:rPr>
                                <w:t xml:space="preserve">Unbiased clustering reveals 16 subsets of keratinocytes (left) partially defined by keratin and differentiation marker expression. These clusters, represented as individual colors (middle), are plotted as proportions of total sequenced cells grouped in each cluster.  There is a progressive enrichment for the blue / cyan clusters in exposed skin and then the purple </w:t>
                              </w:r>
                              <w:r>
                                <w:rPr>
                                  <w:rFonts w:ascii="Arial" w:hAnsi="Arial" w:cs="Arial"/>
                                  <w:color w:val="000000" w:themeColor="text1"/>
                                  <w:kern w:val="24"/>
                                  <w:sz w:val="16"/>
                                  <w:szCs w:val="12"/>
                                </w:rPr>
                                <w:t>cluster</w:t>
                              </w:r>
                              <w:r w:rsidRPr="0021412F">
                                <w:rPr>
                                  <w:rFonts w:ascii="Arial" w:hAnsi="Arial" w:cs="Arial"/>
                                  <w:color w:val="000000" w:themeColor="text1"/>
                                  <w:kern w:val="24"/>
                                  <w:sz w:val="16"/>
                                  <w:szCs w:val="12"/>
                                </w:rPr>
                                <w:t xml:space="preserve"> in the tumor samples. are differentially represented in unexposed (NON) vs. exposed skin (EXP</w:t>
                              </w:r>
                              <w:r>
                                <w:rPr>
                                  <w:rFonts w:ascii="Arial" w:hAnsi="Arial" w:cs="Arial"/>
                                  <w:color w:val="000000" w:themeColor="text1"/>
                                  <w:kern w:val="24"/>
                                  <w:sz w:val="16"/>
                                  <w:szCs w:val="12"/>
                                </w:rPr>
                                <w:t xml:space="preserve">) </w:t>
                              </w:r>
                              <w:r w:rsidRPr="0021412F">
                                <w:rPr>
                                  <w:rFonts w:ascii="Arial" w:hAnsi="Arial" w:cs="Arial"/>
                                  <w:color w:val="000000" w:themeColor="text1"/>
                                  <w:kern w:val="24"/>
                                  <w:sz w:val="16"/>
                                  <w:szCs w:val="12"/>
                                </w:rPr>
                                <w:t>vs. tumors (TUM</w:t>
                              </w:r>
                              <w:r>
                                <w:rPr>
                                  <w:rFonts w:ascii="Arial" w:hAnsi="Arial" w:cs="Arial"/>
                                  <w:color w:val="000000" w:themeColor="text1"/>
                                  <w:kern w:val="24"/>
                                  <w:sz w:val="16"/>
                                  <w:szCs w:val="12"/>
                                </w:rPr>
                                <w:t xml:space="preserve">) </w:t>
                              </w:r>
                              <w:r w:rsidRPr="0021412F">
                                <w:rPr>
                                  <w:rFonts w:ascii="Arial" w:hAnsi="Arial" w:cs="Arial"/>
                                  <w:color w:val="000000" w:themeColor="text1"/>
                                  <w:kern w:val="24"/>
                                  <w:sz w:val="16"/>
                                  <w:szCs w:val="12"/>
                                </w:rPr>
                                <w:t xml:space="preserve">(middle). Genes differentially expressed in exposed skin and retained in tumors may be required for carcinogenesis; those differentially expressed only in exposed skin may only be required for adaptive responses to UV exposure. </w:t>
                              </w:r>
                            </w:p>
                          </w:txbxContent>
                        </wps:txbx>
                        <wps:bodyPr wrap="square" lIns="0" tIns="0" rIns="0" bIns="0" rtlCol="0">
                          <a:spAutoFit/>
                        </wps:bodyPr>
                      </wps:wsp>
                      <wpg:grpSp>
                        <wpg:cNvPr id="196" name="Group 196">
                          <a:extLst/>
                        </wpg:cNvPr>
                        <wpg:cNvGrpSpPr/>
                        <wpg:grpSpPr>
                          <a:xfrm>
                            <a:off x="0" y="0"/>
                            <a:ext cx="3106446" cy="1172292"/>
                            <a:chOff x="0" y="0"/>
                            <a:chExt cx="3106446" cy="1172292"/>
                          </a:xfrm>
                        </wpg:grpSpPr>
                        <pic:pic xmlns:pic="http://schemas.openxmlformats.org/drawingml/2006/picture">
                          <pic:nvPicPr>
                            <pic:cNvPr id="197" name="Picture 197">
                              <a:extLst/>
                            </pic:cNvPr>
                            <pic:cNvPicPr>
                              <a:picLocks noChangeAspect="1"/>
                            </pic:cNvPicPr>
                          </pic:nvPicPr>
                          <pic:blipFill rotWithShape="1">
                            <a:blip r:embed="rId28"/>
                            <a:srcRect r="5764"/>
                            <a:stretch/>
                          </pic:blipFill>
                          <pic:spPr>
                            <a:xfrm>
                              <a:off x="1681308" y="171144"/>
                              <a:ext cx="876056" cy="986790"/>
                            </a:xfrm>
                            <a:prstGeom prst="rect">
                              <a:avLst/>
                            </a:prstGeom>
                          </pic:spPr>
                        </pic:pic>
                        <pic:pic xmlns:pic="http://schemas.openxmlformats.org/drawingml/2006/picture">
                          <pic:nvPicPr>
                            <pic:cNvPr id="198" name="Picture 198">
                              <a:extLst/>
                            </pic:cNvPr>
                            <pic:cNvPicPr>
                              <a:picLocks noChangeAspect="1"/>
                            </pic:cNvPicPr>
                          </pic:nvPicPr>
                          <pic:blipFill>
                            <a:blip r:embed="rId29"/>
                            <a:stretch>
                              <a:fillRect/>
                            </a:stretch>
                          </pic:blipFill>
                          <pic:spPr>
                            <a:xfrm>
                              <a:off x="0" y="171144"/>
                              <a:ext cx="902684" cy="987552"/>
                            </a:xfrm>
                            <a:prstGeom prst="rect">
                              <a:avLst/>
                            </a:prstGeom>
                          </pic:spPr>
                        </pic:pic>
                        <pic:pic xmlns:pic="http://schemas.openxmlformats.org/drawingml/2006/picture">
                          <pic:nvPicPr>
                            <pic:cNvPr id="199" name="Picture 199">
                              <a:extLst/>
                            </pic:cNvPr>
                            <pic:cNvPicPr>
                              <a:picLocks noChangeAspect="1"/>
                            </pic:cNvPicPr>
                          </pic:nvPicPr>
                          <pic:blipFill>
                            <a:blip r:embed="rId30"/>
                            <a:stretch>
                              <a:fillRect/>
                            </a:stretch>
                          </pic:blipFill>
                          <pic:spPr>
                            <a:xfrm>
                              <a:off x="951783" y="171144"/>
                              <a:ext cx="680426" cy="986790"/>
                            </a:xfrm>
                            <a:prstGeom prst="rect">
                              <a:avLst/>
                            </a:prstGeom>
                          </pic:spPr>
                        </pic:pic>
                        <wps:wsp>
                          <wps:cNvPr id="200" name="TextBox 8">
                            <a:extLst/>
                          </wps:cNvPr>
                          <wps:cNvSpPr txBox="1"/>
                          <wps:spPr>
                            <a:xfrm>
                              <a:off x="1644909" y="150"/>
                              <a:ext cx="383438" cy="215444"/>
                            </a:xfrm>
                            <a:prstGeom prst="rect">
                              <a:avLst/>
                            </a:prstGeom>
                            <a:noFill/>
                          </wps:spPr>
                          <wps:txbx>
                            <w:txbxContent>
                              <w:p w14:paraId="48918D59"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NON</w:t>
                                </w:r>
                              </w:p>
                            </w:txbxContent>
                          </wps:txbx>
                          <wps:bodyPr wrap="none" rtlCol="0">
                            <a:spAutoFit/>
                          </wps:bodyPr>
                        </wps:wsp>
                        <wps:wsp>
                          <wps:cNvPr id="201" name="TextBox 9">
                            <a:extLst/>
                          </wps:cNvPr>
                          <wps:cNvSpPr txBox="1"/>
                          <wps:spPr>
                            <a:xfrm>
                              <a:off x="1966815" y="150"/>
                              <a:ext cx="340158" cy="215444"/>
                            </a:xfrm>
                            <a:prstGeom prst="rect">
                              <a:avLst/>
                            </a:prstGeom>
                            <a:noFill/>
                          </wps:spPr>
                          <wps:txbx>
                            <w:txbxContent>
                              <w:p w14:paraId="12E867AD"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EXP</w:t>
                                </w:r>
                              </w:p>
                            </w:txbxContent>
                          </wps:txbx>
                          <wps:bodyPr wrap="none" rtlCol="0">
                            <a:spAutoFit/>
                          </wps:bodyPr>
                        </wps:wsp>
                        <wps:wsp>
                          <wps:cNvPr id="202" name="TextBox 10">
                            <a:extLst/>
                          </wps:cNvPr>
                          <wps:cNvSpPr txBox="1"/>
                          <wps:spPr>
                            <a:xfrm>
                              <a:off x="2225272" y="150"/>
                              <a:ext cx="388248" cy="215444"/>
                            </a:xfrm>
                            <a:prstGeom prst="rect">
                              <a:avLst/>
                            </a:prstGeom>
                            <a:noFill/>
                          </wps:spPr>
                          <wps:txbx>
                            <w:txbxContent>
                              <w:p w14:paraId="78DE113D"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TUM</w:t>
                                </w:r>
                              </w:p>
                            </w:txbxContent>
                          </wps:txbx>
                          <wps:bodyPr wrap="none" rtlCol="0">
                            <a:spAutoFit/>
                          </wps:bodyPr>
                        </wps:wsp>
                        <wps:wsp>
                          <wps:cNvPr id="203" name="TextBox 12">
                            <a:extLst/>
                          </wps:cNvPr>
                          <wps:cNvSpPr txBox="1"/>
                          <wps:spPr>
                            <a:xfrm>
                              <a:off x="2510338" y="171143"/>
                              <a:ext cx="451485" cy="215265"/>
                            </a:xfrm>
                            <a:prstGeom prst="rect">
                              <a:avLst/>
                            </a:prstGeom>
                            <a:noFill/>
                          </wps:spPr>
                          <wps:txbx>
                            <w:txbxContent>
                              <w:p w14:paraId="7A48569B"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Nfkbia</w:t>
                                </w:r>
                              </w:p>
                            </w:txbxContent>
                          </wps:txbx>
                          <wps:bodyPr wrap="none" rtlCol="0">
                            <a:spAutoFit/>
                          </wps:bodyPr>
                        </wps:wsp>
                        <wps:wsp>
                          <wps:cNvPr id="204" name="TextBox 13">
                            <a:extLst/>
                          </wps:cNvPr>
                          <wps:cNvSpPr txBox="1"/>
                          <wps:spPr>
                            <a:xfrm>
                              <a:off x="2509827" y="385823"/>
                              <a:ext cx="375424" cy="215444"/>
                            </a:xfrm>
                            <a:prstGeom prst="rect">
                              <a:avLst/>
                            </a:prstGeom>
                            <a:noFill/>
                          </wps:spPr>
                          <wps:txbx>
                            <w:txbxContent>
                              <w:p w14:paraId="442F657B"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Car2</w:t>
                                </w:r>
                              </w:p>
                            </w:txbxContent>
                          </wps:txbx>
                          <wps:bodyPr wrap="none" rtlCol="0">
                            <a:spAutoFit/>
                          </wps:bodyPr>
                        </wps:wsp>
                        <wps:wsp>
                          <wps:cNvPr id="205" name="TextBox 14">
                            <a:extLst/>
                          </wps:cNvPr>
                          <wps:cNvSpPr txBox="1"/>
                          <wps:spPr>
                            <a:xfrm>
                              <a:off x="2509827" y="579042"/>
                              <a:ext cx="401072" cy="215444"/>
                            </a:xfrm>
                            <a:prstGeom prst="rect">
                              <a:avLst/>
                            </a:prstGeom>
                            <a:noFill/>
                          </wps:spPr>
                          <wps:txbx>
                            <w:txbxContent>
                              <w:p w14:paraId="6954EC2F"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Rbp1</w:t>
                                </w:r>
                              </w:p>
                            </w:txbxContent>
                          </wps:txbx>
                          <wps:bodyPr wrap="none" rtlCol="0">
                            <a:spAutoFit/>
                          </wps:bodyPr>
                        </wps:wsp>
                        <wps:wsp>
                          <wps:cNvPr id="206" name="TextBox 15">
                            <a:extLst/>
                          </wps:cNvPr>
                          <wps:cNvSpPr txBox="1"/>
                          <wps:spPr>
                            <a:xfrm>
                              <a:off x="2509827" y="763629"/>
                              <a:ext cx="445956" cy="215444"/>
                            </a:xfrm>
                            <a:prstGeom prst="rect">
                              <a:avLst/>
                            </a:prstGeom>
                            <a:noFill/>
                          </wps:spPr>
                          <wps:txbx>
                            <w:txbxContent>
                              <w:p w14:paraId="79F5B25E"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Mgst2</w:t>
                                </w:r>
                              </w:p>
                            </w:txbxContent>
                          </wps:txbx>
                          <wps:bodyPr wrap="none" rtlCol="0">
                            <a:spAutoFit/>
                          </wps:bodyPr>
                        </wps:wsp>
                        <wps:wsp>
                          <wps:cNvPr id="207" name="TextBox 16">
                            <a:extLst/>
                          </wps:cNvPr>
                          <wps:cNvSpPr txBox="1"/>
                          <wps:spPr>
                            <a:xfrm>
                              <a:off x="2503396" y="956848"/>
                              <a:ext cx="603050" cy="215444"/>
                            </a:xfrm>
                            <a:prstGeom prst="rect">
                              <a:avLst/>
                            </a:prstGeom>
                            <a:noFill/>
                          </wps:spPr>
                          <wps:txbx>
                            <w:txbxContent>
                              <w:p w14:paraId="61C8C48C"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BC100530</w:t>
                                </w:r>
                              </w:p>
                            </w:txbxContent>
                          </wps:txbx>
                          <wps:bodyPr wrap="none" rtlCol="0">
                            <a:spAutoFit/>
                          </wps:bodyPr>
                        </wps:wsp>
                        <wps:wsp>
                          <wps:cNvPr id="208" name="TextBox 20">
                            <a:extLst/>
                          </wps:cNvPr>
                          <wps:cNvSpPr txBox="1"/>
                          <wps:spPr>
                            <a:xfrm>
                              <a:off x="870069" y="0"/>
                              <a:ext cx="383438" cy="215444"/>
                            </a:xfrm>
                            <a:prstGeom prst="rect">
                              <a:avLst/>
                            </a:prstGeom>
                            <a:noFill/>
                          </wps:spPr>
                          <wps:txbx>
                            <w:txbxContent>
                              <w:p w14:paraId="37060F49"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NON</w:t>
                                </w:r>
                              </w:p>
                            </w:txbxContent>
                          </wps:txbx>
                          <wps:bodyPr wrap="none" rtlCol="0">
                            <a:spAutoFit/>
                          </wps:bodyPr>
                        </wps:wsp>
                        <wps:wsp>
                          <wps:cNvPr id="209" name="TextBox 21">
                            <a:extLst/>
                          </wps:cNvPr>
                          <wps:cNvSpPr txBox="1"/>
                          <wps:spPr>
                            <a:xfrm>
                              <a:off x="1134825" y="0"/>
                              <a:ext cx="340158" cy="215444"/>
                            </a:xfrm>
                            <a:prstGeom prst="rect">
                              <a:avLst/>
                            </a:prstGeom>
                            <a:noFill/>
                          </wps:spPr>
                          <wps:txbx>
                            <w:txbxContent>
                              <w:p w14:paraId="595EBAC8"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EXP</w:t>
                                </w:r>
                              </w:p>
                            </w:txbxContent>
                          </wps:txbx>
                          <wps:bodyPr wrap="none" rtlCol="0">
                            <a:spAutoFit/>
                          </wps:bodyPr>
                        </wps:wsp>
                        <wps:wsp>
                          <wps:cNvPr id="210" name="TextBox 22">
                            <a:extLst/>
                          </wps:cNvPr>
                          <wps:cNvSpPr txBox="1"/>
                          <wps:spPr>
                            <a:xfrm>
                              <a:off x="1329782" y="0"/>
                              <a:ext cx="388248" cy="215444"/>
                            </a:xfrm>
                            <a:prstGeom prst="rect">
                              <a:avLst/>
                            </a:prstGeom>
                            <a:noFill/>
                          </wps:spPr>
                          <wps:txbx>
                            <w:txbxContent>
                              <w:p w14:paraId="37079CBD"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TUM</w:t>
                                </w:r>
                              </w:p>
                            </w:txbxContent>
                          </wps:txbx>
                          <wps:bodyPr wrap="none" rtlCol="0">
                            <a:spAutoFit/>
                          </wps:bodyPr>
                        </wps:wsp>
                      </wpg:grpSp>
                    </wpg:wgp>
                  </a:graphicData>
                </a:graphic>
                <wp14:sizeRelV relativeFrom="margin">
                  <wp14:pctHeight>0</wp14:pctHeight>
                </wp14:sizeRelV>
              </wp:anchor>
            </w:drawing>
          </mc:Choice>
          <mc:Fallback>
            <w:pict>
              <v:group w14:anchorId="24948017" id="Group 24" o:spid="_x0000_s1067" style="position:absolute;left:0;text-align:left;margin-left:-1.5pt;margin-top:168.4pt;width:244.6pt;height:229.5pt;z-index:251670528;mso-height-relative:margin" coordsize="31064,2922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&#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&#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&#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&#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&#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10;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&#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&#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&#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&#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&#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&#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&#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&#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&#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&#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&#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&#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10;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10;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9nZ2dnZ2dnZ2dnZ2dnZ2dnZ2NTCsKKhoaGh&#10;oaGhoaGhoaGhoaGhoaKvwtT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9nZ2dnZ2dnZ2dnZ2dnZ2dnZ1saXaENBQUFBQUFBQUFBQUE7LyEaGhpBg73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9nZ2dnZ&#10;2dnZ2dnZ2dnZ2dnZ2dnZ2dnZ2dnZ2dnZ1syzjmhDMDBOdJi5zdj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9nZ2dnZ2dnZ2dnZ2dnZ2dnZ2dnZ2dnZ&#10;2djPt5duSisrSm6Ss8zY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9nZ2dnZ2dnZ2dnZ2dnZ2dnZ2dnYzb2deE4vKz1ki6/H09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9nZ&#10;2dnZ2dnZ2dnZ2dnZ2dnZ1saSViIaGyE1TF5kZGRkZGRkZGRkZGR+psv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9nZ2dnZ2dnZ2dnZ2dnZ2dnZ2M+0&#10;mYSDg4ODg4ODg4ODfXRudH6Dg4SXtM/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9nZ2dnZ2dnZ2dnZ2dnZ2dnZ2M+0mYSDg4ODg4ODg4OBZEEhQWSB&#10;kKbB0dn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9nZ2dnZ2dnZ2dnZ2dnZ2dnZ2M+0mYSDg4ODg4ODg4ODg4OD&#10;g4ODg4SXtM/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9nZ2dnZ2dnZ2dnZ2dnZ2dnZ1sumgWRkZGNTOyIbMEheY2RkZGRkZGR+psv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9nZ2dnZ2dnZ2dnZ2dnZ&#10;2dnZ2dnZ2djPu6F+VjAbHzBakL3U2N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9nZ2dnZ2dnZ2dnZ2dnZ2dnZ2M+vg1Q1Lz1fhqrFwap0&#10;SjhalMHY2dn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9nZ2dnZ2dnZ2dnZ2dnZ2dnZ07dkGhogRV5kZGRkZGRkWkAaID1hZGR+psv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9nZ2dnZ2dnZ2dnZ&#10;2dnZ2dnZ1sqXWyUvSmh5gYODfXNZPSMwU3OCg4SXtM/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8zMzDMzMz5EM5aWlu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10;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6ysrDMzM0RMM29wbO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8zMzDw+OllrM3OPMzMzM319e+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6ysrDMzM1RjM4aq&#10;M4aqM2mBMzMzM319e+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6ysrDMzM1RjM4aqM4aqM4aqM4aqM3OPMzk7NHp8d+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Hh4T0+O1RjM4aqM4aqM4aqM4aqM4aqM4aqM3OPMzMzM6ysrO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5OUkTk7NIGjM4aqM4aq&#10;M4aqM4aqM4aqM4aqM4aqM1RjM0hKRO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9fX1zw+Ol9yM4aqM4aqM4aqM4aqM4aqM4aqM4aqM4aqM3yd&#10;MzMzM6Ghoe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8LCwj0+O0RMM4GjM4aqM4aqM4aqM4aqM4aqM4aqM4aqM4aqM4aqM19yMzMzM5OUke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Hh4aysrGBiWzMzM09cM4GjM4aqM4aqM4aq&#10;M4aqM4aqM4aqM4aqM4aqM4aqM4aqM4aqM2R6Mzk8NUhKRJaWltfX1+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10;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zs/PzU8PV1kZO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Hh4aysrElLRjMzM0RMM2R6M4GjM4aqM4aqM4aqM4aqM4aqM4aqM4aqM4aqM4aq&#10;M4aqM4aqM4aqM4aqM4aqM4aqM4aqM4aqM4aqM4aqM4aqM4aqM4aqM4aqM4aqM4aqM26IM1RjMzMz&#10;Mz0+O4iJhtfX1+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8zMzDMzM0R8fzMzM+Hh4e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8LCwqGhoaGhoevr6+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Hh4be3t3p8dz0+Ozk8NVRj&#10;M3iWM4aqM4aqM4aqM4aqM4aqM4aqM4aqM4aqM4aqM4aqM4aqM4aqM4aqM4aqM4aqM4aqM4aqM4aq&#10;M4aqM4aqM4aqM4aqM4aqM4aqM4aqM4aqM4aqM4aqM4aqM4aqM4GjM2R6Mz9ENTMzM1dYVKGhodfX&#10;1+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5aWljdGR1S7&#10;wjY9PaysrO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3BsdDMzMzMzM9fX1+vr6+vr6+vr6+vr6+vr6+vr6+vr6+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9fX17e3t4uLi1VXUTMzMzMzM09cM2mBM4GjM4aqM4aqM4aqM4aqM4aqM4aqM4aq&#10;M4aqM4aqM4aqM4aqM4aqM4aqM4aqM4aqM4aqM4aqM4aqM4aqM4aqM4aqM4aqM4aqM4aqM4aqM4aq&#10;M4aqM4aqM4aqM4aqM4aqM4aqM4aqM4aqM4aqM26IM1RjMzk8NTMzM0hKRHp8d6GhoczMzO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5aWljlQUVS7wjMzM7e3t+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8zMzDMzM5aWluvr6+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Hh4aysrDs/PzxZW1S7wjlHSEhMTKysrO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8LCwnh9fTs/PzY9PUBrblKz&#10;ulS7wlCsskBrbjMzMzs/P3t+ftfX1+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zMzM8LCwuvr6+vr6+vr6+vr6+vr6+vr6+vr6+vr6+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8zMzKGhoW1vaD0+OzMzMz9ENU9cM2R6M3OP&#10;M4aqM4aqM4aqM4aqM4aqM4aqM4aqM4aqM4aqM4aqM4aqM4aqM4aqM4aqM4aqM4aqM4aqM4aqM4aq&#10;M4aqM4aqM4aqM4aqM4aqM4aqM4aqM4aqM4aqM4aqM4aqM4aqM4aqM4aqM4aqM4aqM4aqM4aqM4aq&#10;M4aqM4aqM4aqM4aqM4aqM4aqM4aqM4aqM4aqM4aqM4aqM4aqM4aqM4aqM4aqM4aqM4aqM4aqM4aq&#10;M4aqM4aqM4aqM3iWM2mBM1lrM0RMMzMzMzMzM1RWT4iJhre3t+Hh4e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8LCwl1kZDMzMzlQUUiMkVKzulS7wlS7wlS7wlS7wlS7wlKzukaEiDdG&#10;RzMzM2JlZszMzO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zMzM7e3t+vr6+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Hh4W1xcTMz&#10;MzxZW0ycolS7wlS7wlS7wlS7wlS7wlS7wlS7wlS7wlS7wlS7wlS7wkycojxZWzMzM4aJieHh4e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8zMzFhVWzMzMz48QaysrO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Hh4be3t4uLi2BiWzMzMzMzMz9ENVRjM2mBM3yd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5aWljMzM6R01llIazMzM+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10;/////////////////////////////////////////////////////////////////////+jo6Lq6&#10;uoKDfldZUjMzMzMzM0RMM1lrM26IM3ydM4aqM4aqM4aqM4aqM4aqM4aqM4aqM4aq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9fX16ysrH16gD48QWJNeLuC94xmtDMzM1hVW5aWlszMzO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319ezMzMz9ENVlrM3OPM4aqM4aqM4aqM4aqM4aqM4aqM4aqM4aqM4aqM4aq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z8+&#10;QTMzM2JNeIRhqbN97LuC97uC95xwy2tThEY+UDMzM6Ghoe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vr6+vr6+vr6+vr6+vr&#10;6+vr6+vr6+vr6+vr6+vr6+vr6+vr6+vr6+vr6+vr6+vr6+vr6+vr6+vr6zMzM0lUM4Gj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8LCwpaWljMzMzMzM7uC97uC97uC97uC97uC&#10;97uC97uC92JNeDMzM2VkaKysrOHh4e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5OUkT0+OzMzM09cM2R6M3ydM4aqM4aq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9fX16GhoXBsdD89QTMzM1BDXXNYkZxwy7uC97uC97uC97uC97uC97uC97uC97N97IRhqVlIazMz&#10;MzMzM1dUXIuLi8LCwu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Hh4aysrG9wbD0+OzMzMzk7NElUM19yM26IM3iWM4aqM4aqM4aq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10;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10;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&#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10;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zMzMzdGR11kZO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5aWlkY+UHxcnWtThDMzM+vr6+vr6+vr6+vr6+vr&#10;6+vr6+vr6+vr6+vr6+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1FXWDMzM11kZO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5aWlllIa7uC94RhqUtIT+vr6+vr6+vr6+vr6+vr6+vr6+vr6+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3h9fTMzM5aWlu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6GhoUc/T7uC&#10;93xcnWRgaOvr6+vr6+vr6+vr6+vr6+vr6+vr6+vr6+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5aWljMzM7e3t+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8LCwjMzM7uC93NYkWRgaO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8LCwjMzM8LCwu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8LCwjMzM7N97FlIa4mIi+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8LCwjMzM+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zMz&#10;M5xwy1BDXZaWlu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8LCwjMzM+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z89QYxmtDMzM8LCwu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8LCwjMzM+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2RgaHNYkTMzM8LCwu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8LCwjMz&#10;M+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2RgaFBDXTMzM+vr6+vr6+vr6+vr6+vr6+vr6+vr6+vr6+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8LCwjMzM+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5aWljMzMzMzM+vr6+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10;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6Gh&#10;oTMzM7e3t+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5aWljMzM2RgaOvr6+vr6+vr6+vr6+vr6+vr6+vr6+vr6+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3h9fTMzM5aWlu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5aWljMzM2RgaOvr6+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1FXWDMzM11kZO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5aWljMzM2RgaOvr6+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zMzMzxZW11kZO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5aWljMzM1dUXOvr6+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zMzMzdGR11kZO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5aWljMzMzMzM+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11kZDMzM2pwcO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5aWljMzMzMzM+vr6+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3h9fTMzM5aWlu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2RgaFBDXTMzM+vr6+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5aWljMzM5aWlu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2RgaGJNeDMz&#10;M9fX1+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11kZDMzM4aJie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2RgaHxcnTMzM8LCwuvr6+vr6+vr6+vr6+vr&#10;6+vr6+vr6+vr6+vr6+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0VLSzU8PV1kZO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0tIT3xcnTMzM8LCwuvr6+vr6+vr6+vr6+vr6+vr6+vr6+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10;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zMzM0R8fzMzM+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zMzM5xwyz06QaysrO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zMzM0R8fzMzM+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zMzM5xwy1lIa5aWlu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zMzM0R8fzMz&#10;M+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zMz&#10;M5xwy1lIa5aWlu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zMzM0R8fzMzM+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zMzM5xwy1lIa5aWlu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zMzMz5iZEVLS+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zMzM5xwy1lIa5aWlu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1FXWDMz&#10;M19kZe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8LC&#10;wjMzM6x54VlIa5aWluvr6+vr6+vr6+vr6+vr6+vr6+vr6+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3h9fTMzM5aWlu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8LCwjMzM7uC91lIa5aWlu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6GhoTMzM8LCwu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8LC&#10;wjMzM8LCwu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8LCwjMzM7uC93xcnWRgaOvr6+vr6+vr6+vr6+vr6+vr6+vr6+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8LCwjMzM+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7e3tzMzM7uC93xcnWRgaO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10;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8LCwjMzM8LCwu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5aWlllIa7uC95RrwDMzM+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6GhoTMzM8LCwu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5aWljMzM6Ghoe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5GUlDMzM5aWlu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2dvcDMzM5aWlu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11kZDMzM5aWlu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11kZDMzM5aWlu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11kZDMzM5aWlu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4KIiDMzM5aWlu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5aWljMzM5aWlu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zs/PzU8PVFXWO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6ysrDMzM0qUmTMzM8zMzO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2pwcD5iZFS7&#10;wjlQUYaJie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11kZER8f1S7wkJzd11kZO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11kZER8f1S7wj5iZGpwcO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4aJiTxZ&#10;W1S7wjlHSKGhoe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7e3tzMzM1KzujMzM8LCwu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8LCwjMzM0ycojMzM+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8LC&#10;wjMzM1CssjMzM8zMzO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5aWljlQUVS7wjMzM6ysrO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zs/P0iMkVS7wkR8f11kZO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5aWlllIa7uC93xcnWRgaO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vr6+vr6+vr6+vr65aWlmRnX+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zMzM0ycolS7wkqUmTMzM+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5aWlllIa7uC94xm&#10;tDMzM+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5aWlmRnX+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zMzM0ycolS7wkycojMzM+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5aWlllIa7uC95xwyzMzM+vr6+vr6+vr6+vr6+vr&#10;6+vr6+vr6+vr6+vr6+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5aWlmRnX+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zMzM0ycolS7wkR8f0dLTO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3BsdGtThLuC95xwyzMzM+vr6+vr6+vr6+vr6+vr6+vr6+vr6+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5aWlmRnX+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0dLTER8f1S7wkR8f11k&#10;ZO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2RgaHxcnbuC&#10;95xwyzMzM+Hh4evr6+vr6+vr6+vr6+vr6+vr6+vr6+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5aWlj4/O+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11kZER8f1S7wkBrbmpwcO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2RgaHxcnbuC97uC9zMzM8LCwu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2JkXjMzM+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11kZER8f1S7wjxZW5aWlu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2RgaHxcnbuC97uC9zMzM8LCwu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21vaDMzM+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11kZER8f1S7wjxZ&#10;W4aJie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0tIT4Rh&#10;qbuC97uC9zMzM8LCwu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5aWljMzM+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11kZER8f1S7wkR8f11kZO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zMzM5xwy7uC97uC9zMzM8LCwu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5aWljMzM+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zs/P0iMkVS7wkR8f0dLTO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zMzM5xwy7uC97uC9zMzM8LCwu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10;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21vaDMzM+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0hMTEBrblS7wlS7wlS7wjxZW2JlZu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zMzM5xwy7uC97uC90c/T6Ghoe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7e3tzMzM1CsslS7wlS7wlS7wkycojMzM9fX1+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vr65aWlmRnX+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4aJiTlQUVS7wlS7&#10;wlS7wlS7wlS7wjY9PaGhoe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8LC&#10;wjMzM6x54buC97uC91lIa4mIi+vr6+vr6+vr6+vr6+vr6+vr6+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5aWlmRnX+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0VLS0R8f1S7wlS7wlS7wlS7wlS7wkBrbl1kZO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6GhoT05QbuC97uC97uC93xcnVdU&#10;XO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5aWlmRnX+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3t+fjY9PVCsslS7wlS7wlS7wlS7wlS7wk6kqjMzM5yfn+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0xKTmtThLuC97uC97uC96R01jMzM8LCwu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5aWlmRn&#10;X+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3t+fjMzM0iMkVS7wlS7&#10;wlS7wlS7wlS7wlS7wlS7wkiMkTMzM4aJie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6Gh&#10;oTMzM6x54buC97uC97uC97uC91lIa1hVW+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5aWlmRnX+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Hh4XR7fDY9PUqUmVS7wlS7wlS7wlS7wlS7wlS7wlS7wlS7wlS7&#10;wkiMkTMzM3t+fu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6ysrDMzM3xcnbuC97uC97uC97uC97uC&#10;96R01j05QX16gOHh4e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5aWlmRnX+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3h9fTY9PU6kqlS7wlS7wlS7wlS7wlS7wlS7wlS7wlS7wlS7wlS7wlS7wkiMkTMzM3t+fu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Hh4YmIizMzM2tThLuC97uC97uC97uC97uC97uC97uC96R01j05QVhVW8zMzO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vr65aW&#10;lmRnX+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3t+fjMzM06kqlS7wlS7wlS7wlS7&#10;wlS7wlS7wlS7wlS7wlS7wlS7wlS7wlS7wlS7wkiMkTMzM5yfn+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6ysrEtITz05QYxm&#10;tLuC97uC97uC97uC97uC97uC97uC97uC97uC96R01lBDXTMzM359gNfX1+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10;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5aWlmRnX+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3t+fjMz&#10;M0iMkVS7wlS7wlS7wlS7wlS7wlS7wlS7wlS7wlS7wlS7wlS7wlS7wlS7wlS7wlS7wlS7wlS7wkiM&#10;kTMzM6aqqu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9fX16GhoWRh&#10;aDMzMz05QXNYkax54buC97uC97uC97uC97uC97uC97uC97uC97uC97uC97uC97uC97uC97uC97uC&#10;97uC94xmtFBDXTMzM0tIT4mIi8zMzO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5aWlmRnX+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3t+fjMzM0iMkVS7wlS7wlS7wlS7wlS7wlS7&#10;wlS7wlS7wlS7wlS7wlS7wlS7wlS7wlS7wlS7wlS7wlS7wlS7wlS7wkiMkTMzM3t+fu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8LCwouLi1dUXDMzMz05QWtThJRrwLuC97uC97uC97uC97uC&#10;97uC97uC97uC97uC97uC97uC97uC97uC97uC97uC97uC97uC97uC97uC97uC97uC96x54XNYkUY+&#10;UDMzMz89QX16gKysrNfX1+vr6+vr6+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5aWlldZUu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Hh4V9kZTY9PUycolS7wlS7wlS7wlS7wlS7wlS7wlS7wlS7wlS7wlS7wlS7wlS7wlS7&#10;wlS7wlS7wlS7wlS7wlS7wlS7wlS7wlS7wkiMkTMzM3t+fuHh4e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Hh4cLCwpaWlmRg&#10;aDMzMzMzM1BDXXNYkZxwy7uC97uC97uC97uC97uC97uC97uC97uC97uC97uC97uC97uC97uC97uC&#10;97uC97uC97uC97uC97uC97uC97uC97uC97uC97uC97uC97uC97uC96x54YRhqWJNeDMzMzMzM0tJ&#10;TomIi6ysrNfX1+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21vaDMzM+Hh4e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8LCwkdLTDY9PU6kqlS7&#10;wlS7wlS7wlS7wlS7wlS7wlS7wlS7wlS7wlS7wlS7wlS7wlS7wlS7wlS7wlS7wlS7wlS7wlS7wlS7&#10;wlS7wlS7wlS7wkycojY9PVNYWMzMzO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8zMzKysrImIi1dUXDMzMzMzM1BDXWtThIxmtLN97LuC97uC97uC97uC&#10;97uC97uC97uC97uC97uC97uC97uC97uC97uC97uC97uC97uC97uC97uC97uC97uC97uC97uC97uC&#10;97uC97uC97uC97uC97uC97uC97uC97uC97uC97uC97uC95xwy3xcnVlIazMzMzMzM0tIT3BsdJaW&#10;lsLCwu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9fX1zMzMzMzM6Ghoe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9fX13t+fjMzMz5iZFKzulS7wlS7wlS7wlS7wlS7wlS7wlS7wlS7&#10;wlS7wlS7wlS7wlS7wlS7wlS7wlS7wlS7wlS7wlS7wlS7wlS7wlS7wlS7wlS7wlS7wlS7wlCssjlQ&#10;UTMzM5GUlOHh4e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8zMzKysrImIi2RgaDMzMzMz&#10;Mz05QVlIa3xcnZRrwLN97LuC97uC97uC97uC97uC97uC97uC97uC97uC97uC97uC97uC97uC97uC&#10;97uC97uC97uC97uC97uC97uC97uC97uC97uC97uC97uC97uC97uC97uC97uC97uC97uC97uC97uC&#10;97uC97uC97uC97uC97uC97uC97uC97uC97uC96R01oRhqWtThEc/TzMzMzMzM1dUXH16gKGhocLC&#10;wu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8LCwjMzM1RjM2BiW+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8zMzHt+&#10;fjMzMzlHSEqUmVS7wlS7wlS7wlS7wlS7wlS7wlS7wlS7wlS7wlS7wlS7wlS7wlS7wlS7wlS7wlS7&#10;wlS7wlS7wlS7wlS7wlS7wlS7wlS7wlS7wlS7wlS7wlS7wlS7wlS7wkaEiDY9PTs+P5GUlNfX1+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8LCwjMzMz5EM4iJhu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zMzMzMzM7e3t+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N97Jxwy3xcnWJNeEY+UDMzMzMzM1dUXH16gKGhoczMzO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Hh4UhKRDMzM6ysrO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N97Jxwy3xcnWJNeD05QTMzMz89QXBsdKGhoczMzO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8zMzMLCwsLCwqysrJaWlnp8d1VXUTMzMz9ENU9cMzMzM0hKRG1vaJaWlpaWlsLCwsLCwsLC&#10;wu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6x54WtT&#10;hDMzM4mIi+vr6+vr6+vr6+vr6+vr6+vr6+vr6+vr6+vr6+vr6+vr6+vr6+vr6+vr6+vr6+vr6+vr&#10;69nZ2dnZ2dnZ2dnZ2dnZ2dnZ2dnZ2dnZ2dnZ2dnZ2dnZ2dnZ2dnZ2dnZ2dnZ2dnZ2dnZ2dnZ2dnZ&#10;2dnZ2f///////////////////////////////////////////+vr6+vr6+vr6+vr6+vr6+vr6+vr&#10;6+vr6+vr6+vr6+vr6+vr6+vr6+vr6+vr6+vr6+vr6+vr6+vr6z9AP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6ysrOvr6+vr6+vr6+vr6+vr6+vr6+vr6+vr&#10;6+vr6+vr6+vr6+vr6+vr6+vr6+vr6+vr6+vr6+vr6////////////////////+vr6+vr6+vr6+vr&#10;6+vr6+vr6+vr6+vr6+vr6+vr6+vr6+vr6+vr6+vr6+vr6+vr6+vr6+vr621xcT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5yfn+vr6+vr6+vr6+vr6+vr6+vr&#10;6+vr6+vr6+vr6+vr6+vr6+vr6+vr6+vr6+vr6+vr6+vr6+vr6////////////////////+vr6+vr&#10;6+vr6+vr6+vr6+vr6+vr6+vr6+vr6+vr6+vr6+vr6+vr6+vr6+vr6+vr6+vr6+vr65aWlj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10;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&#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Hh4dHR0e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10;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5aWljMzM5aWlu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5aWljMzM6ysrO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6ys&#10;rDMzM8LCwu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8LCwjMzM8LCwu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8LCwjMzM+Hh4e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8LCwjMzM+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8LCwjMzM+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8LCwjMzM+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8LCwjMzM+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8LCwjMzM+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10;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8LCwjMzM+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8LCwjMzM+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9fX16Gh&#10;oaysrOvr6+vr6+vr6+vr6+vr6+vr6+vr6+vr6+vr6+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8LCwjMzM+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5aWljMzMz89Qevr6+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8LCwjMzM+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9fX1zMzM4uLi+vr6+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8LCwjMzM+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6Gh&#10;oTMzMz8+Qevr6+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8LCwjMzM+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6GhoTMzM0tJTuvr6+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8LCwjMzM+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zMzM7e3t+vr6+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8LCwjMz&#10;M+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zMzM8LCwuvr6+vr6+vr6+vr6+vr6+vr6+vr6+vr6+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8LCwjMzM+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zMzM8LCwuvr6+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10;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8LC&#10;wjMzM+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Hh4TMzM6ysrOvr6+vr6+vr6+vr6+vr6+vr6+vr6+vr6+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8LCwjMzM+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6GhoTMzMz8+Qevr6+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8LCwjMzM+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6GhoTMzM0tJTuvr6+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8LCwjMzM+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zMzM6ysrOvr6+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8LCwjMzM+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6ysrDMzM1lWW+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8LCwjMzM+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5aWljMzMz89Qevr6+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8LCwjMzM+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Hh4TMzM6Ghoevr6+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8LCwjMzM+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zMzM8LC&#10;wuvr6+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8LCwjMzM+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zMzM8LCwuvr6+vr6+vr6+vr6+vr6+vr&#10;6+vr6+vr6+vr6+vr6+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8LCwjMzM+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zMzM8LCwuvr6+vr6+vr6+vr6+vr6+vr6+vr6+vr6+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10;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8LCwjMzM+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8LCwjMzM+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8LCwjMzM+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8LCwjMzM+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8LCwjMzM+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8LCwjMz&#10;M+Hh4e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8LCwjMzM8LCwu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6GhoTMzM8LCwu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5aW&#10;ljMzM6Ghoe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2pwcDMzM5aWlu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11kZDMzM11kZO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11kZDMzM11kZO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11kZDMzM11kZO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11kZDMzM4aJie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11kZDMzM5aWlu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3h9fTMzM5aWlu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5aWljMzM5aWlu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2pwcDMzM5aWlu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11kZDMzM5aWlu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11kZDMzM5aWlu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zs/PzU8PVFXWO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zMzM8LCwuvr6+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8LCwjMzM0aEiDMzM9fX1+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zMzM8LCwuvr6+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Hh4UdLTD5iZFS7&#10;wjlQUV9kZe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zMzM8LCwuvr6+vr6+vr6+vr6+vr6+vr6+vr6+vr6+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2pwcDY9PVKzulS7wk6kqjY9PXt+fu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zMzM7e3t+vr6+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3t+fjc9Pk6kqlS7wlS7wlS7wkiMkTMzM5yfn+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6GhoTMzM0iMkVS7wlS7&#10;wlS7wlS7wlS7wkiMkTMzM7e3t+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9fX1zMzM1lIazMzM5aWluvr6+vr6+vr6+vr6+vr6+vr6+vr6+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9fX1zMzM0R8f1S7wlS7wlS7wlS7wlS7wlS7wlS7wkBrbjs/&#10;P+Hh4e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359gDMzM1hVW9fX1+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4aJiTdGR1S7wlS7wlS7wlS7wlS7wlS7wlS7wlS7wlKzujY9PaGhoe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zMzM7e3t+vr6+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11kZEJzd1S7wlS7wlS7&#10;wlS7wlS7wlS7wlS7wlS7wlS7wj5iZHh9fe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7e3tzMzM359gOHh4e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10;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11kZER8f1S7wlS7wlS7wlS7wlS7wlS7wlS7wlS7wlS7wkR8f11kZO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5STlzMzM2tThD05QT8+Qe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zs/P0iMkVS7wlS7&#10;wlS7wlS7wlS7wlS7wlS7wlS7wlS7wkR8f1FXWO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Hh4UA/QDMzMzMzM8LCwu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6ysrDMzM1CsslS7wlS7wlS7wlS7wlS7wlS7wlS7wlS7&#10;wlS7wk6kqjMzM8LCwu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8LCwjMzM5RrwFBD&#10;XWRhaO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11kZEBrblS7wlS7wlS7wlS7wlS7wlS7wlS7wlS7wlS7wlS7wlS7wjxZW3h9fe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9fX1z89QUY+UDMzM5STl+vr6+vr6+vr6+vr6+vr&#10;6+vr6+vr6+vr6+vr6+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8LCwjMzM0ycolS7wlS7&#10;wlS7wlS7wlS7wlS7wlS7wlS7wlS7wlS7wlS7wkiMkTMzM9fX1+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8zMzDMzM4mIi+vr6+vr6+vr6+vr6+vr6+vr6+vr6+vr6+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2JlZjxZW1S7wlS7wlS7wlS7wlS7wlS7wlS7wlS7wlS7&#10;wlS7wlS7wlS7wlS7wjlHSHt+fu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Hh4TMz&#10;M6Ghoevr6+vr6+vr6+vr6+vr6+vr6+vr6+vr6+vr6+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6ysrDMzM0ycolS7wlS7wlS7wlS7wlS7wlS7wlS7wlS7wlS7wlS7wlS7wlS7wlS7wkiMkTMz&#10;M6ysrO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9fX1z89QT05QTMzM5+eou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Hh4YaJiTMzM0Jzd1S7wlS7wlS7&#10;wlS7wlS7wlS7wlS7wlS7wlS7wlS7wlS7wlS7wlS7wlS7wlS7wkBrbjMzM5GUlO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8zMzDMzM4xmtD05QX16gO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Hh4ZaWljw/PzY9PUiMkVS7wlS7wlS7wlS7wlS7wlS7wlS7wlS7wlS7wlS7&#10;wlS7wlS7wlS7wlS7wlS7wlS7wlS7wkR8fzY9PUVLS6ysrO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8zMzDMz&#10;M5RrwDw4QZaWlu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Hh4ZaWljw/PzY9&#10;PUR8f1KzulS7wlS7wlS7wlS7wlS7wlS7wlS7wlS7wlS7wlS7wlS7wlS7wlS7wlS7wlS7wlS7wlS7&#10;wlS7wlS7wlCsskBrbjMzM0VLS6ysrO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Hh4UtIT2JNeDMzM7e3t+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10;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8zMzF9kZTMzM0BrblKzulS7wlS7wlS7wlS7wlS7wlS7wlS7wlS7wlS7wlS7wlS7wlS7wlS7wlS7&#10;wlS7wlS7wlS7wlS7wlS7wlS7wlS7wlS7wlS7wlS7wlS7wlS7wlS7wlCsskBrbjMzM2JlZtfX1+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7e3tzMzM2VkaOvr6+vr6+vr6+vr6+vr6+vr6+vr6+vr6+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1VXUT4/PMzMzO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Hh4ZGUlDMzMzlQUU6kqlS7wlS7wlS7&#10;wlS7wlS7wlS7wlS7wlS7wlS7wlS7wlS7wlS7wlS7wlS7wlS7wlS7wlS7wlS7wlS7wlS7wlS7wlS7&#10;wlS7wlS7wlS7wlS7wlS7wlS7wlS7wlS7wlS7wkycojdGRzs+P6Ghoe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5aWljMzMzMzM+vr6+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Hh4ZaWljw/PzY9PUaEiFS7wlS7wlS7wlS7wlS7wlS7wlS7wlS7wlS7wlS7wlS7&#10;wlS7wlS7wlS7wlS7wlS7wlS7wlS7wlS7wlS7wlS7wlS7wlS7wlS7wlS7wlS7wlS7wlS7wlS7wlS7&#10;wlS7wlS7wlS7wlS7wlKzukR8fzMzM0VLS6ysrO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vr62BiWzMzM9fX&#10;1+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8zMzHt+fjs+PzY9PUR8&#10;f1KzulS7wlS7wlS7wlS7wlS7wlS7wlS7wlS7wlS7wlS7wlS7wlS7wlS7wlS7wlS7wlS7wlS7wlS7&#10;wlS7wlS7wlS7wlS7wlS7wlS7wlS7wlS7wlS7wlS7wlS7wlS7wlS7wlS7wlS7wlS7wlS7wlS7wlS7&#10;wlCsskBrbjMzMzw/P4aJiczMzO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3BsdDw4QTMzM+vr6+vr6+vr6+vr6+vr6+vr6+vr6+vr6+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2BiWzMzM9fX1+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8zMzIuLi0VLSzMzMzlQUUaEiFKzulS7wlS7wlS7wlS7wlS7wlS7wlS7&#10;wlS7wlS7wlS7wlS7wlS7wlS7wlS7wlS7wlS7wlS7wlS7wlS7wlS7wlS7wlS7wlS7wlS7wlS7wlS7&#10;wlS7wlS7wlS7wlS7wlS7wlS7wlS7wlS7wlS7wlS7wlS7wlS7wlS7wlS7wlS7wlKzukaEiDdGRzMz&#10;M1FXWKGhodfX1+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9fX1zMzM3xcnT05QZSTl+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1RWTzMzM9fX1+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9fX16GhoUdLTDMz&#10;MzlHSEJzd06kqlS7wlS7wlS7wlS7wlS7wlS7wlS7wlS7wlS7wlS7wlS7wlS7wlS7wlS7wlS7wlS7&#10;wlS7wlS7wlS7wlS7wlS7wlS7wlS7wlS7wlS7wlS7wlS7wlS7wlS7wlS7wlS7wlS7wlS7wlS7wlS7&#10;wlS7wlS7wlS7wlS7wlS7wlS7wlS7wlS7wlS7wlS7wlS7wlS7wk6kqkJzdzY9PTMzM1NYWKGhoeHh&#10;4e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9fX1z89QUY+UDMzM5+eou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6ysrDMzMz5E&#10;M29wbO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Hh4aysrF9kZTMzMzlHSEJzd06kqlS7wlS7wlS7wlS7wlS7wlS7&#10;wlS7wlS7wlS7wlS7wlS7wlS7wlS7wlS7wlS7wlS7wlS7wlS7wlS7wlS7wlS7wlS7wlS7wlS7wlS7&#10;wlS7wlS7wlS7wlS7wlS7wlS7wlS7wlS7wlS7wlS7wlS7wlS7wlS7wlS7wlS7wlS7wlS7wlS7wlS7&#10;wlS7wlS7wlS7wlS7wlS7wlS7wlS7wlS7wlS7wkqUmUBrbjY9PTMzM2pwcKysrO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5aWljMzMzMzM+vr6+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7e3tzMzMzk7M29wbO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Hh4aysrG1x&#10;cTMzMzY9PUBrbkqUmVS7wlS7wlS7wlS7wlS7wlS7wlS7wlS7wlS7wlS7wlS7wlS7wlS7wlS7wlS7&#10;wlS7wlS7wlS7wlS7wlS7wlS7wlS7wlS7wlS7wlS7wlS7wlS7wlS7wlS7wlS7wlS7wlS7wlS7wlS7&#10;wlS7wlS7wlS7wlS7wlS7wlS7wlS7wlS7wlS7wlS7wlS7wlS7wlS7wlS7wlS7wlS7wlS7wlS7wlS7&#10;wlS7wlS7wlS7wlS7wlS7wlS7wkqUmT5iZDMzMzs/P3h9fbe3t+Hh4e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5aWljMzMz89Qe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5OUkTk8NURMM0lLRu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9fX1z48QVlIazMzM6Ghoe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8zMzEdJQllr&#10;M3OPMzMzM6ysrO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9fX1zMzM4xmtD05QaGhoe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10;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7e3t+vr6+vr6+vr6+vr6+vr&#10;6+vr6+vr6+vr6+vr6+vr6+vr6+vr6+vr6+vr6+vr6+vr6+vr6+vr6////////////////////+vr&#10;6+vr6+vr6+vr6+vr6+vr6+vr6+vr6+vr6+vr6+vr6+vr6+vr6+vr6+vr6+vr6+vr6+vr67e3t19k&#10;ZT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2pwcMzMzOvr6+vr6+vr&#10;6+vr6+vr6+vr6+vr6+vr6+vr6+vr6+vr6+vr6+vr6+vr6+vr6+vr6+vr6+vr6///////////////&#10;/////+vr6+vr6+vr6+vr6+vr6+vr6+vr6+vr6+vr6+vr6+vr6+vr6+vr6+vr6+vr6+vr6+vr6+vr&#10;66GhoT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2VkaO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10;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10;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10;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10;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9nZ2dnZ2dnZ2dnZ2dnZ2dnZ&#10;2dnZ2dnZ1tDCr5yJdF5IMiEhMkhedImmwNT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9nZ2dnZ2dnZ2dnZ2dnZ2dnZ2M+vh19IMiIoPVNpfpKhscLQ&#10;1t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9nZ2dnZ2dnZ2dnZ2dnZ2dnZ1suhbj0oJjBIXnSJnK/Cz9j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9nZ2dnZ2dnZ2dnZ2dnZ&#10;2dnZ2dnZ2dnVybmmkn5pUzsoJjBIXnSJnK/Cz9j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9nZ2dnZ2dnZ2dnZ2dnZ2dnZ1sumgWRkZGRkZGRkZGRe&#10;UDsoHhoaGhpBg73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9nZ2dnZ2dnZ2dnZ2dnZ2dnZ2M+0mYSDg4ODg4ODg4ODg4ODg4ODg4SXtM/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6ysrGFoabe3t+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5aWljMzM5aWlu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5aWljMzM6Ghoe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8LCwjMzM8LCwu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8LCwjMzM9fX1+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8LCwjMzM+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8LCwjMzM+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8LCwjMzM+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8LCwjMz&#10;M+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8LCwjMzM+Hh4e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8LCwjMzM8LCwu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5aW&#10;ljMzM7e3t+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2pwcDMzM3t+fu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6Gh&#10;oTY9PVCssjMzM6ysrO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1FXWEJzd1S7wj5iZG1xce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Hh4TMzM0ycolS7wkiMkTMzM+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8LC&#10;wjMzM1S7wlS7wkycojMzM9fX1+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8LCwjMzM1S7wlS7wlS7wjMzM8LC&#10;wu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zMzM8LC&#10;wuvr6+vr6+vr6+vr6+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6ysrDY9PVS7wlS7wlS7wjMzM8LCwu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zMzM8LCwuvr6+vr6+vr6+vr6+vr6+vr&#10;6+vr6+vr6+vr6+vr6+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3t+fjxZW1S7wlS7wlS7wjlHSKGhoe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zMzM8LCwuvr6+vr6+vr6+vr6+vr6+vr6+vr6+vr6+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Hh4Ts+P0aEiFS7wlS7wlS7wkJz&#10;d0VLS+Hh4e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zMz&#10;M8LCwuvr6+vr6+vr6+vr6+vr6+vr6+vr6+vr6+vr6+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6iqpXZ3cu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21xcTlHSFKzulS7wlS7wlS7wlCssjY9PZGUlO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zMzM8LCwuvr6+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21vaDMzM+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7e3&#10;tzMzM0qUmVS7wlS7wlS7wlS7wlS7wkaEiDMzM8zMzO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zMzM6Ghoevr6+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10;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5aWlmRnX+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19kZTlQUVKzulS7wlS7wlS7wlS7wlS7wlS7wlS7wlKzujY9PW1xce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4mIizMzMz89Qevr6+vr6+vr6+vr&#10;6+vr6+vr6+vr6+vr6+vr6+vr6+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5aWlmRnX+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5aWljMz&#10;M06kqlS7wlS7wlS7wlS7wlS7wlS7wlS7wlS7wlS7wkqUmTMzM7e3t+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2RgaFlIazMzM+vr6+vr6+vr6+vr6+vr6+vr6+vr6+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5aWlkpMRu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9fX1zs+P0R8f1S7wlS7wlS7wlS7wlS7wlS7&#10;wlS7wlS7wlS7wlS7wlS7wkBrbjw/P+Hh4e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4mIizMzMzMzM+vr6+vr6+vr6+vr6+vr6+vr6+vr6+vr6+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21vaDMzM+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21xcTlHSFS7wlS7wlS7wlS7wlS7wlS7wlS7wlS7wlS7wlS7wlS7wlS7wlKz&#10;ujY9PZGUlO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4mIizMzMzMzM+vr6+vr6+vr&#10;6+vr6+vr6+vr6+vr6+vr6+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7e3tzMzM0qU&#10;mVS7wlS7wlS7wlS7wlS7wlS7wlS7wlS7wlS7wlS7wlS7wlS7wlS7wkaEiDMzM8zMzO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9fX1zMzMzk7M5aW&#10;lu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8LCwjs+P0BrblS7wlS7wlS7wlS7wlS7wlS7wlS7&#10;wlS7wlS7wlS7wlS7wlS7wlS7wlS7wlS7wjxZWzw/P8zMzO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359gD05QbN97GtThD89QczMzOvr6+vr6+vr6+vr6+vr6+vr6+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8LCwjMzM0lUM3p8d+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Hh4ZGUlDMzM0BrblS7wlS7wlS7wlS7wlS7wlS7wlS7wlS7wlS7wlS7wlS7wlS7wlS7wlS7&#10;wlS7wlS7wlKzujlQUTs+P6Ghoe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Hh4WRhaDMzM5RrwLuC97N97FBDXT89&#10;QcLCwu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9fX1zMzMzMzM6Ghoe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6ysrEVLSzY9PUaEiFS7wlS7&#10;wlS7wlS7wlS7wlS7wlS7wlS7wlS7wlS7wlS7wlS7wlS7wlS7wlS7wlS7wlS7wlS7wlS7wkR8fzMz&#10;M0hMTMLCwu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1lWWz05QaR01ruC97uC97uC97N97GJNeDMzM8LCwu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2JkXjMz&#10;M9fX1+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6ysrEhMTDMzM0BrblCsslS7wlS7wlS7wlS7wlS7wlS7wlS7wlS7wlS7&#10;wlS7wlS7wlS7wlS7wlS7wlS7wlS7wlS7wlS7wlS7wlS7wlS7wlCssj5iZDMzM11kZMLCwu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zMz&#10;M4xmtLuC97uC97uC97uC97uC97N97Dw4QZaWlu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10;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0hKRDMzM8zMzO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Hh4ZaWljw/PzMzM0BrblCsslS7wlS7wlS7wlS7wlS7wlS7&#10;wlS7wlS7wlS7wlS7wlS7wlS7wlS7wlS7wlS7wlS7wlS7wlS7wlS7wlS7wlS7wlS7wlS7wlS7wlS7&#10;wlS7wlS7wlS7wlS7wk6kqkBrbjMzM0VLS6ysrOHh4e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5STlzMzM4RhqbuC96x54T05QVlWW9fX1+vr6+vr6+vr6+vr&#10;6+vr6+vr6+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vr6zMz&#10;MzMzM6Ghoe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Hh&#10;4ZGUlDs+PzY9PUR8f1KzulS7wlS7wlS7wlS7wlS7wlS7wlS7wlS7wlS7wlS7wlS7wlS7wlS7wlS7&#10;wlS7wlS7wlS7wlS7wlS7wlS7wlS7wlS7wlS7wlS7wlS7wlS7wlS7wlS7wlS7wlS7wlS7wlS7wlS7&#10;wlCsskBrbjY9PTw/P5aWluHh4e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vr6+vr6+vr68LCwjMzMz5EM4iJhu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7e3tzs/PzY9PUR8f1KzulS7wlS7wlS7&#10;wlS7wlS7wlS7wlS7wlS7wlS7wlS7wlS7wlS7wlS7wlS7wlS7wlS7wlS7wlS7wlS7wlS7wlS7wlS7&#10;wlS7wlS7wlS7wlS7wlS7wlS7wlS7wlS7wlS7wlS7wlS7wlS7wlS7wlS7wlS7wlKzukR8fzY9PUdL&#10;TMLCwu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9fX15aWlj89QT05QZRrwLuC97N9&#10;7FBDXTMzM316gLe3t+vr6+vr6+vr6+vr6+vr6+vr6+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Hh4VVXUUlUM2mBMzMzM8zMzO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7e3tzMzM0BrblKzulS7wlS7wlS7wlS7wlS7wlS7wlS7wlS7wlS7wlS7wlS7&#10;wlS7wlS7wlS7wlS7wlS7wlS7wlS7wlS7wlS7wlS7wlS7wlS7wlS7wlS7wlS7wlS7wlS7wlS7wlS7&#10;wlS7wlS7wlS7wlS7wlS7wlS7wlS7wlS7wlS7wlS7wlS7wlKzuj5iZDMzM8LCwu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7e3t2RhaDMzM0c/T3xcnbN97LuC97uC97uC97uC94xmtFlIazMzM0tIT5aW&#10;luHh4evr6+vr6+vr6+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5OUkTk7&#10;NHydM4aqM09cM0lLRu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19kZT5i&#10;ZFS7wlS7wlS7wlS7wlS7wlS7wlS7wlS7wlS7wlS7wlS7wlS7wlS7wlS7wlS7wlS7wlS7wlS7wlS7&#10;wlS7wlS7wlS7wlS7wlS7wlS7wlS7wlS7wlS7wlS7wlS7wlS7wlS7wlS7wlS7wlS7wlS7wlS7wlS7&#10;wlS7wlS7wlS7wlS7wlS7wlS7wlS7wjlQUZaWlu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8zMzFhVWzMzM2JN&#10;eJRrwLuC97uC97uC97uC97uC97uC97uC97uC97uC96x54XNYkT05QT48QaysrOvr6+vr6+vr6+vr&#10;6+vr6+vr6+vr6+vr6+vr6+vr6+vr6+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2BiW09cM4aqM4aqM26IMzMzM+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4aJiTlHSFKzulS7wlS7wlS7wlS7wlS7&#10;wlS7wlS7wlS7wlS7wlS7wlS7wlS7wlS7wlS7wlS7wlS7wlS7wlS7wlS7wlS7wlS7wlS7wlS7wlS7&#10;wlS7wlS7wlS7wlS7wlS7wlS7wlS7wlS7wlS7wlS7wlS7wlS7wlS7wlS7wlS7wlS7wlS7wlS7wlS7&#10;wlKzujY9PaGhoe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3BsdFBDXaR01ruC97uC97uC97uC97uC97uC97uC&#10;97uC97uC97uC97uC97uC97uC97N97GtThDMzM8zMzO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6ysrDMzM3ydM4aqM0lUM2JkXu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9fX1zs+P0aEiFS7wlS7wlS7wlS7wlS7wlS7wlS7wlS7wlS7wlS7wlS7&#10;wlS7wlS7wlS7wlS7wlS7wlS7wlS7wlS7wlS7wlS7wlS7wlS7wlS7wlS7wlS7wlS7wlS7wlS7wlS7&#10;wlS7wlS7wlS7wlS7wlS7wlS7wlS7wlS7wlS7wlS7wlS7wlS7wlS7wkBrbkVLS+Hh4e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3BsdFBDXbuC97uC97uC97uC97uC97uC97uC97uC97uC97uC97uC97uC97uC97uC&#10;97uC94xmtDMzM8zMzO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zMzM2mBM4aqMzMzM7e3t+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Hh&#10;4VFXWD5iZFS7wlS7wlS7wlS7wlS7wlS7wlS7wlS7wlS7wlS7wlS7wlS7wlS7wlS7wlS7wlS7wlS7&#10;wlS7wlS7wlS7wlS7wlS7wlS7wlS7wlS7wlS7wlS7wlS7wlS7wlS7wlS7wlS7wlS7wlS7wlS7wlS7&#10;wlS7wlS7wlS7wlS7wlS7wlS7wlS7wjxZW3Bycu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8zMzDMzM5xw&#10;y7uC97uC97uC97uC97uC97uC97uC97uC97uC97uC97uC97uC97uC97uC9z05QX59gO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6ysrDMzM3ydM4aqM0lUM2RlYe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9fX17e3t3t+fjs/PzY9PU6kqlS7wlS7wlS7wlS7&#10;wlS7wlS7wlS7wlS7wlS7wlS7wlS7wlS7wlS7wlS7wlS7wlS7wlS7wlS7wlS7wlS7wlS7wlS7wlS7&#10;wlS7wlS7wlS7wlS7wlS7wlS7wlS7wlS7wlS7wlS7wlS7wlS7wlS7wlS7wlS7wlS7wlS7wlS7wlS7&#10;wlS7wkqUmTY9PUVLS4aJibe3t+Hh4e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8zMzGRhaDMzM6x54buC97uC97uC97uC97uC97uC&#10;97uC97uC97uC97uC97uC97uC97uC97uC91lIaz89QaysrO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2BiW1RjM4aqM4aqM3OPMzMzM9fX1+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9fX18LCwqGh&#10;oZaWll1kZDw/PzMzMzMzMzxZW0aEiFKzulS7wlS7wlS7wlS7wlS7wlS7wlS7wlS7wlS7wlS7wlS7&#10;wlS7wlS7wlS7wlS7wlS7wlS7wlS7wlS7wlS7wlS7wlS7wlS7wlS7wlS7wlS7wlS7wlS7wlS7wlS7&#10;wlS7wlS7wlS7wlS7wlS7wlS7wlS7wlS7wlS7wlS7wlS7wlS7wlS7wlS7wlS7wlCsskaEiDlQUTMz&#10;MzMzM0VLS11kZJaWlqGhocLCwtfX1+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10;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10;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6Gh&#10;oT05QXxcnXxcnXxcnXxcnXxcnXxcnXxcnXxcnXxcnXxcnXxcnXxcnXxcnVlIa1dUXOvr6+vr6+vr&#10;6+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3BsdGtThLuC97uC97uC97uC97uC&#10;97uC97uC97uC97uC97uC97uC97uC97uC95xwyzMzM9fX1+vr6+vr6+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8LCwjMzM7N97LuC97uC97uC97uC&#10;97uC97uC97uC97uC97uC97uC97uC97uC97uC97uC91lIa4mIi+vr6+vr6+vr6+vr6+vr6+vr6+vr&#10;6+vr6+vr6+vr6+vr6+vr6+vr6+vr6+vr6+vr6+vr6+vr6+vr6+vr6+vr6+vr6+vr6+vr6+vr6+vr&#10;6+vr6+vr6+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8LCwjMzM7uC97uC97uC97uC97uC97uC97uC97uC97uC97uC97uC&#10;97uC97uC97uC97uC93xcnWRgaOvr6+vr6+vr6+vr6+vr6+vr6+vr6+vr6+vr6+vr6+vr6+vr6+vr&#10;6+vr6+vr6+vr6+vr6+vr6+vr6+vr6+vr6+vr6+vr6+vr6+vr6+vr6+vr6+vr6+vr6+vr6+vr6+vr&#10;6+vr6+vr6+vr6+vr6+vr6+vr6+vr6+vr6+vr6+vr6+vr6+vr6+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5aWllBDXbuC97uC97uC97uC97uC97uC97uC97uC97uC97uC97uC97uC97uC97uC97uC93xcnVdU&#10;XOvr6+vr6+vr6+vr6+vr6+vr6+vr6+vr6+vr6+vr6+vr6+vr6+vr6+vr6+vr6+vr6+vr6+vr6+vr&#10;6+vr6+vr6+vr6+vr6+vr6+vr6+vr6+vr6+vr6+vr6+vr6+vr6+vr6+vr6+vr6+vr6+vr6+vr6+vr&#10;6+vr6+vr6+vr6+vr6+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316gGJNeLuC97uC97uC97uC&#10;97uC97uC97uC97uC97uC97uC97uC97uC97uC97uC97uC95xwyzMzM+vr6+vr6+vr6+vr6+vr6+vr&#10;6+vr6+vr6+vr6+vr6+vr6+vr6+vr6+vr6+vr6+vr6+vr6+vr6+vr6+vr6+vr6+vr6+vr6+vr6+vr&#10;6+vr6+vr6+vr6+vr6+vr6+vr6+vr6+vr6+vr6+vr6+vr6+vr6+vr6+vr6+vr6+vr6+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316gGJNeLuC97uC97uC97uC97uC97uC97uC97uC97uC97uC&#10;97uC97uC97uC97uC97uC97uC97uC95RrwDMzM+Hh4evr6+vr6+vr6+vr6+vr6+vr6+vr6+vr6+vr&#10;6+vr6+vr6+vr6+vr6+vr6+vr6+vr6+vr6+vr6+vr6+vr6+vr6+vr6+vr6+vr6+vr6+vr6+vr6+vr&#10;6+vr6+vr6+vr6+vr6+vr6+vr6+vr6+vr6+vr6+vr6+vr6+vr6+vr6+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z89QYRhqbuC97uC97uC97uC97uC97uC97uC97uC97uC97uC97uC97uC97uC97uC97uC97uC&#10;97uC97N97DMzM6ysrOvr6+vr6+vr6+vr6+vr6+vr6+vr6+vr6+vr6+vr6+vr6+vr6+vr6+vr6+vr&#10;6+vr6+vr6+vr6+vr6+vr6+vr6+vr6+vr6+vr6+vr6+vr6+vr6+vr6+vr6+vr6+vr6+vr6+vr6+vr&#10;6+vr6+vr6+vr6+vr6+vr6+vr6+vr6+vr6+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8zMzDMzM6x54buC97uC97uC&#10;97uC97uC97uC97uC97uC97uC97uC97uC97uC97uC97uC97uC97uC97uC97uC91lIa359gOvr6+vr&#10;6+vr6+vr6+vr6+vr6+vr6+vr6+vr6+vr6+vr6+vr6+vr6+vr6+vr6+vr6+vr6+vr6+vr6+vr6+vr&#10;6+vr6+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6GhoT05QbuC97uC97uC97uC97uC97uC97uC97uC97uC97uC&#10;97uC97uC97uC97uC97uC97uC97uC97uC97uC93xcnWRgaO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5aWlllIa7uC97uC97uC97uC97uC97uC97uC97uC97uC97uC97uC97uC97uC97uC97uC97uC&#10;97uC97uC97uC95RrwDMzM+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5aWlllIa7uC97uC97uC&#10;97uC97uC97uC97uC97uC97uC97uC97uC97uC97uC97uC97uC97uC97uC97uC97uC95xwyzMzM+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6ysrDMzM7N97LuC97uC97uC97uC97uC97uC97uC97uC97uC97uC97uC97uC97uC97uC&#10;97uC97uC97uC97uC92tThGRhaOvr6+vr6+vr6+vr6+vr6+vr6+vr6+vr6+vr6+vr6+vr6+vr6+vr&#10;6+vr6+vr6+vr6+vr6+vr6+vr6+vr6+vr6+vr6+vr6+vr6+vr6+vr6+vr6+vr6+vr6+vr6+vr6+vr&#10;6+vr6+vr6+vr6+vr6+vr6+vr6+vr6+vr6+vr6+vr6+vr6+vr6+vr6+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Hh4TMzM4xmtLuC&#10;97uC97uC97uC97uC97uC97uC97uC97uC97uC97uC97uC97uC97uC97uC97uC97uC97N97D05QaGh&#10;oevr6+vr6+vr6+vr6+vr6+vr6+vr6+vr6+vr6+vr6+vr6+vr6+vr6+vr6+vr6+vr6+vr6+vr6+vr&#10;6+vr6+vr6+vr6+vr6+vr6+vr6+vr6+vr6+vr6+vr6+vr6+vr6+vr6+vr6+vr6+vr6+vr6+vr6+vr&#10;6+vr6+vr6+vr6+vr6+vr6+vr6+vr6+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6ysrDMzM2tThLuC97uC97uC97uC97uC97uC97uC&#10;97uC97uC97uC97uC97uC97uC97uC97uC97uC97uC96R01j06QX59gOvr6+vr6+vr6+vr6+vr6+vr&#10;6+vr6+vr6+vr6+vr6+vr6+vr6+vr6+vr6+vr6+vr6+vr6+vr6+vr6+vr6+vr6+vr6+vr6+vr6+vr&#10;6+vr6+vr6+vr6+vr6+vr6+vr6+vr6+vr6+vr6+vr6+vr6+vr6+vr6+vr6+vr6+vr6+vr6+vr6+vr&#10;6+vr6+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6ysrDMzM7e3t+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5aWljMzM8LCwu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5aWljMzM8LCwu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vr6+vr6+vr6+vr&#10;6+vr6+vr6+vr6+vr6+vr6+vr6+vr6+vr6+vr6+vr6+vr6+vr6+vr6+vr6+vr6+vr6+vr6+vr6+vr&#10;65aWljMzM8LCwu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5aWljMzM6ysrO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2pwcDMzM5aWlu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vr6+vr6+vr&#10;6+vr611kZDMzM3h9fe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11kZDMzM11kZO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11kZDMzM2pwcO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11kZDMzM5aWlu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11kZDMzM5aWlu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1FXWDMzM11kZO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zMzMzlQUV1k&#10;ZO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0VLSzU8PV1kZO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11kZDMzM21xce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11kZDMz&#10;M5aWlu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0VLSzU8PVNYWO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6ysrDMzM0iMkTMzM8LCwu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1NYWEBr&#10;blS7wjxZW3h9fe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Hh4TMzM0qUmVS7wkiMkTs/P+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8LCwjMzM1S7wlS7wkycojMzM+Hh4e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7e3t2RhaDMzM0Y+UIxmtLN97L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6x54XNYkT05QT89QoaFh+jo6P//////////////////////////////////&#10;////////////////////////////////////////////////////////////////////////////&#10;/////9nZ2dnZ2dnZ2dnZ2dnZ2dnZzKFkP16cyNnZ2dnZ2dnZ2dnZ2di5fj1Bg73Z2dnZ2dnZ2dnZ&#10;2dnZ2dnZ2f///////////////////////////////////////////+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1NYWD5iZFS7wlS7wlS7wjlQUW1xce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Hh4ZSTlz89QT05QWtThKx54b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N97IxmtEY+UDMzM3FvdMLCwuvr6+vr6+vr6+vr6+vr6+vr6+vr6+vr6+vr6+vr6+vr6+vr6+vr&#10;6+vr6+vr6+vr6+vr6+vr6+vr6+vr6+vr6+vr6+vr6+vr6+vr6+vr6+vr69nZ2dnZ2dnZ2dnZ2dnZ&#10;2dnZ072JUzhZhqq9y9XZ2dnZ1tDGtqR6UDNkoM7Z2dnZ2dnZ2dnZ2dnZ2dnZ2f//////////////&#10;/////////////////////////////+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3t+fjY9PVCsslS7wlS7wlS7wkycojMzM5yfn+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Hh4X59gD48QT05QXxcnbN97L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5RrwFlIazMz&#10;M2RgaMLCwuvr6+vr6+vr6+vr6+vr6+vr6+vr6+vr6+vr6+vr6+vr6+vr6+vr6+vr6+vr6+vr6+vr&#10;6+vr6+vr6+vr6+vr6+vr6+vr6+vr6+vr69nZ2dnZ2dnZ2dnZ2dnZ2dnZ2dnUv6F6WjsoHhoaGhoa&#10;GhobKTtZgavL1tnZ2dnZ2dnZ2dnZ2dnZ2dnZ2f//////////////////////////////////////&#10;/////+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vr6+vr6+vr6+vr6+vr6+vr6+vr6+vr6+vr6+vr6+vr6+vr6+vr6+vr&#10;6+vr6+vr6+vr6+vr6+vr6+vr6+vr6+vr6+vr6+vr6+vr6+vr6+vr6+vr6+vr6+vr6+vr6+vr6+vr&#10;6+vr6+vr6+vr6+vr6+vr6+vr6+vr6+vr6+vr6+vr6+vr6+vr6+vr6+vr6+vr6+vr66ysrDMzM0iM&#10;kVS7wlS7wlS7wlS7wlS7wkaEiDMzM7e3t+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Hh4ZSTlz48QUc/T4xmtL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5xwy1lIazMzM2RhaMLCwuvr6+vr&#10;6+vr6+vr6+vr6+vr6+vr6+vr6+vr6+vr6+vr6+vr6+vr6+vr6+vr6+vr6+vr6+vr6+vr6+vr6+vr&#10;6+vr6+vr69nZ2dnZ2dnZ2dnZ2dnZ2dnZ2dnZ2dnZ2dnY0Me+vb29wMfQ1tnZ2dnZ2dnZ2dnZ2dnZ&#10;2dnZ2dnZ2dnZ2f///////////////////////////////////////////+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8zMzDMzM0R8f1S7wlS7wlS7wlS7wlS7wlS7wlS7&#10;wkBrbjs/P+Hh4e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6ysrD89QT05QXxcnb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5xwy1lIazMzM359gOHh4evr6+vr6+vr6+vr6+vr6+vr&#10;6+vr6+vr6+vr6+vr6+vr6+vr6+vr6+vr6+vr6+vr6+vr6+vr6+vr6+vr6+vr69nZ2dnZ2dnZ2dnZ&#10;2dnZ2dnZ2dnZ2dnZ2dnZ2dnZ2dnZ2dnZ2dnZ2dnZ2dnZ2dnZ2dnZ2dnZ2dnZ2dnZ2f//////////&#10;/////////////////////////////////+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4xmtD05QT89QcLCwuvr6+vr6+vr6+vr6+vr6+vr6+vr6+vr6+vr6+vr6+vr&#10;6+vr6+vr6+vr6+vr6+vr6+vr6+vr6+vr6+vr69nZ2dnZ2dnZ2dnZ2dnZ2dnZ2dnZ2dnZ2dnZ2dnZ&#10;2dnZ2dnZ2dnZ2dnZ2dnZ2dnZ2dnZ2dnZ2dnZ2dnZ2f//////////////////////////////////&#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N9&#10;7GJNeDMzM6ysrO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4RhqTMzM6ysrO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5OUkXZ3cu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3xcnTMzM8zMzO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4uLi0xOSu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7e3t+vr6+vr6+vr6+vr6+vr6+vr6+vr6+vr6+vr6+vr6+vr6+vr&#10;6+vr6+vr6+vr6+vr6+vr6+vr6////////////////////+vr6+vr6+vr6+vr6+vr6+vr6+vr6+vr&#10;6+vr6+vr6+vr6+vr6+vr6+vr6+vr6+vr6+vr6+vr63h9fT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10;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9nZ2dnZ2dnZ2dnZ2dnZ2dnZ2dnZ2dnZ2dnZ&#10;2dnZ2dnZ2dnZ2dnZ2dnZ2dnZ2dnZ2dnZ2dnZ2dnZ2dnZ2f//////////////////////////////&#10;/////////////+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9nZ2dnZ2dnZ2dnZ2dnZ2dnZ2dnZ2dnZ2dnZ2dnZ2dnZ2dnZ2dnZ2dnZ2dnZ&#10;2dnZ2dnZ2dnZ2dnZ2dnZ2f///////////////////////////////////////////+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10;/+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">
                <v:shape id="TextBox 19" o:spid="_x0000_s1068" type="#_x0000_t202" style="position:absolute;top:12823;width:30226;height:16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WR9MAA&#10;AADcAAAADwAAAGRycy9kb3ducmV2LnhtbERPTYvCMBC9C/6HMIIX0bSCotUosiiIt1Uv3oZmbIvN&#10;pDTZtvrrjSDsbR7vc9bbzpSiodoVlhXEkwgEcWp1wZmC6+UwXoBwHlljaZkUPMnBdtPvrTHRtuVf&#10;as4+EyGEXYIKcu+rREqX5mTQTWxFHLi7rQ36AOtM6hrbEG5KOY2iuTRYcGjIsaKfnNLH+c8omHf7&#10;anRa0rR9pWXDt1cce4qVGg663QqEp87/i7/uow7zlzP4PBMukJ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WWR9MAAAADcAAAADwAAAAAAAAAAAAAAAACYAgAAZHJzL2Rvd25y&#10;ZXYueG1sUEsFBgAAAAAEAAQA9QAAAIUDAAAAAA==&#10;" filled="f" stroked="f">
                  <v:textbox style="mso-fit-shape-to-text:t" inset="0,0,0,0">
                    <w:txbxContent>
                      <w:p w14:paraId="7D79E6A0" w14:textId="1867F5EF" w:rsidR="005C72AF" w:rsidRPr="0021412F" w:rsidRDefault="005C72AF" w:rsidP="00D51727">
                        <w:pPr>
                          <w:pStyle w:val="NormalWeb"/>
                          <w:spacing w:before="0" w:beforeAutospacing="0" w:after="0" w:afterAutospacing="0"/>
                          <w:jc w:val="both"/>
                          <w:rPr>
                            <w:sz w:val="36"/>
                          </w:rPr>
                        </w:pPr>
                        <w:r w:rsidRPr="0021412F">
                          <w:rPr>
                            <w:rFonts w:ascii="Arial" w:hAnsi="Arial" w:cs="Arial"/>
                            <w:b/>
                            <w:bCs/>
                            <w:color w:val="000000" w:themeColor="text1"/>
                            <w:kern w:val="24"/>
                            <w:sz w:val="16"/>
                            <w:szCs w:val="12"/>
                          </w:rPr>
                          <w:t>Fig</w:t>
                        </w:r>
                        <w:r>
                          <w:rPr>
                            <w:rFonts w:ascii="Arial" w:hAnsi="Arial" w:cs="Arial"/>
                            <w:b/>
                            <w:bCs/>
                            <w:color w:val="000000" w:themeColor="text1"/>
                            <w:kern w:val="24"/>
                            <w:sz w:val="16"/>
                            <w:szCs w:val="12"/>
                          </w:rPr>
                          <w:t>ure</w:t>
                        </w:r>
                        <w:r w:rsidRPr="0021412F">
                          <w:rPr>
                            <w:rFonts w:ascii="Arial" w:hAnsi="Arial" w:cs="Arial"/>
                            <w:b/>
                            <w:bCs/>
                            <w:color w:val="000000" w:themeColor="text1"/>
                            <w:kern w:val="24"/>
                            <w:sz w:val="16"/>
                            <w:szCs w:val="12"/>
                          </w:rPr>
                          <w:t xml:space="preserve"> </w:t>
                        </w:r>
                        <w:r>
                          <w:rPr>
                            <w:rFonts w:ascii="Arial" w:hAnsi="Arial" w:cs="Arial"/>
                            <w:b/>
                            <w:bCs/>
                            <w:color w:val="000000" w:themeColor="text1"/>
                            <w:kern w:val="24"/>
                            <w:sz w:val="16"/>
                            <w:szCs w:val="12"/>
                          </w:rPr>
                          <w:t>4.</w:t>
                        </w:r>
                        <w:r w:rsidRPr="0021412F">
                          <w:rPr>
                            <w:rFonts w:ascii="Arial" w:hAnsi="Arial" w:cs="Arial"/>
                            <w:b/>
                            <w:bCs/>
                            <w:color w:val="000000" w:themeColor="text1"/>
                            <w:kern w:val="24"/>
                            <w:sz w:val="16"/>
                            <w:szCs w:val="12"/>
                          </w:rPr>
                          <w:t xml:space="preserve"> Single-cell RNAseq reveals defined clusters of epidermal keratinocytes and differentially represented clusters and genes. </w:t>
                        </w:r>
                        <w:r w:rsidRPr="0021412F">
                          <w:rPr>
                            <w:rFonts w:ascii="Arial" w:hAnsi="Arial" w:cs="Arial"/>
                            <w:color w:val="000000" w:themeColor="text1"/>
                            <w:kern w:val="24"/>
                            <w:sz w:val="16"/>
                            <w:szCs w:val="12"/>
                          </w:rPr>
                          <w:t xml:space="preserve">Unbiased clustering reveals 16 subsets of keratinocytes (left) partially defined by keratin and differentiation marker expression. These clusters, represented as individual colors (middle), are plotted as proportions of total sequenced cells grouped in each cluster.  There is a progressive enrichment for the blue / cyan clusters in exposed skin and then the purple </w:t>
                        </w:r>
                        <w:r>
                          <w:rPr>
                            <w:rFonts w:ascii="Arial" w:hAnsi="Arial" w:cs="Arial"/>
                            <w:color w:val="000000" w:themeColor="text1"/>
                            <w:kern w:val="24"/>
                            <w:sz w:val="16"/>
                            <w:szCs w:val="12"/>
                          </w:rPr>
                          <w:t>cluster</w:t>
                        </w:r>
                        <w:r w:rsidRPr="0021412F">
                          <w:rPr>
                            <w:rFonts w:ascii="Arial" w:hAnsi="Arial" w:cs="Arial"/>
                            <w:color w:val="000000" w:themeColor="text1"/>
                            <w:kern w:val="24"/>
                            <w:sz w:val="16"/>
                            <w:szCs w:val="12"/>
                          </w:rPr>
                          <w:t xml:space="preserve"> in the tumor samples. are differentially represented in unexposed (NON) vs. exposed skin (EXP</w:t>
                        </w:r>
                        <w:r>
                          <w:rPr>
                            <w:rFonts w:ascii="Arial" w:hAnsi="Arial" w:cs="Arial"/>
                            <w:color w:val="000000" w:themeColor="text1"/>
                            <w:kern w:val="24"/>
                            <w:sz w:val="16"/>
                            <w:szCs w:val="12"/>
                          </w:rPr>
                          <w:t xml:space="preserve">) </w:t>
                        </w:r>
                        <w:r w:rsidRPr="0021412F">
                          <w:rPr>
                            <w:rFonts w:ascii="Arial" w:hAnsi="Arial" w:cs="Arial"/>
                            <w:color w:val="000000" w:themeColor="text1"/>
                            <w:kern w:val="24"/>
                            <w:sz w:val="16"/>
                            <w:szCs w:val="12"/>
                          </w:rPr>
                          <w:t>vs. tumors (TUM</w:t>
                        </w:r>
                        <w:r>
                          <w:rPr>
                            <w:rFonts w:ascii="Arial" w:hAnsi="Arial" w:cs="Arial"/>
                            <w:color w:val="000000" w:themeColor="text1"/>
                            <w:kern w:val="24"/>
                            <w:sz w:val="16"/>
                            <w:szCs w:val="12"/>
                          </w:rPr>
                          <w:t xml:space="preserve">) </w:t>
                        </w:r>
                        <w:r w:rsidRPr="0021412F">
                          <w:rPr>
                            <w:rFonts w:ascii="Arial" w:hAnsi="Arial" w:cs="Arial"/>
                            <w:color w:val="000000" w:themeColor="text1"/>
                            <w:kern w:val="24"/>
                            <w:sz w:val="16"/>
                            <w:szCs w:val="12"/>
                          </w:rPr>
                          <w:t xml:space="preserve">(middle). Genes differentially expressed in exposed skin and retained in tumors may be required for carcinogenesis; those differentially expressed only in exposed skin may only be required for adaptive responses to UV exposure. </w:t>
                        </w:r>
                      </w:p>
                    </w:txbxContent>
                  </v:textbox>
                </v:shape>
                <v:group id="Group 196" o:spid="_x0000_s1069" style="position:absolute;width:31064;height:11722" coordsize="31064,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197" o:spid="_x0000_s1070" type="#_x0000_t75" style="position:absolute;left:16813;top:1711;width:8760;height:9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3EG/CAAAA3AAAAA8AAABkcnMvZG93bnJldi54bWxET0uLwjAQvi/sfwiz4G1N9eCuXaNIQdB6&#10;8gF6HJppU7aZlCbW+u/NgrC3+fies1gNthE9db52rGAyTkAQF07XXCk4nzaf3yB8QNbYOCYFD/Kw&#10;Wr6/LTDV7s4H6o+hEjGEfYoKTAhtKqUvDFn0Y9cSR650ncUQYVdJ3eE9httGTpNkJi3WHBsMtpQZ&#10;Kn6PN6sgz665neS76+5hLqd1xuW+6EulRh/D+gdEoCH8i1/urY7z51/w90y8QC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dxBvwgAAANwAAAAPAAAAAAAAAAAAAAAAAJ8C&#10;AABkcnMvZG93bnJldi54bWxQSwUGAAAAAAQABAD3AAAAjgMAAAAA&#10;">
                    <v:imagedata r:id="rId31" o:title="" cropright="3777f"/>
                    <v:path arrowok="t"/>
                  </v:shape>
                  <v:shape id="Picture 198" o:spid="_x0000_s1071" type="#_x0000_t75" style="position:absolute;top:1711;width:9026;height:9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DYXPEAAAA3AAAAA8AAABkcnMvZG93bnJldi54bWxEj0FvwjAMhe+T9h8iI+02Utg6jUJAExPS&#10;OAK77GY1blNonKrJaPn382ESN1vv+b3Pq83oW3WlPjaBDcymGSjiMtiGawPfp93zO6iYkC22gcnA&#10;jSJs1o8PKyxsGPhA12OqlYRwLNCAS6krtI6lI49xGjpi0arQe0yy9rW2PQ4S7ls9z7I37bFhaXDY&#10;0dZReTn+egOf55/8kFfnV3cbL/vqJVa7fNDGPE3GjyWoRGO6m/+vv6zgL4RWnpEJ9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DYXPEAAAA3AAAAA8AAAAAAAAAAAAAAAAA&#10;nwIAAGRycy9kb3ducmV2LnhtbFBLBQYAAAAABAAEAPcAAACQAwAAAAA=&#10;">
                    <v:imagedata r:id="rId32" o:title=""/>
                    <v:path arrowok="t"/>
                  </v:shape>
                  <v:shape id="Picture 199" o:spid="_x0000_s1072" type="#_x0000_t75" style="position:absolute;left:9517;top:1711;width:6805;height:9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QhOe/AAAA3AAAAA8AAABkcnMvZG93bnJldi54bWxET82KwjAQvgv7DmEWvGniKq5Wo6yCIN6s&#10;+wBjMrbFZlKaqN233wiCt/n4fme57lwt7tSGyrOG0VCBIDbeVlxo+D3tBjMQISJbrD2Thj8KsF59&#10;9JaYWf/gI93zWIgUwiFDDWWMTSZlMCU5DEPfECfu4luHMcG2kLbFRwp3tfxSaiodVpwaSmxoW5K5&#10;5jenwRwOXuXfGz7nE3k2443a4fGqdf+z+1mAiNTFt/jl3ts0fz6H5zPpArn6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UITnvwAAANwAAAAPAAAAAAAAAAAAAAAAAJ8CAABk&#10;cnMvZG93bnJldi54bWxQSwUGAAAAAAQABAD3AAAAiwMAAAAA&#10;">
                    <v:imagedata r:id="rId33" o:title=""/>
                    <v:path arrowok="t"/>
                  </v:shape>
                  <v:shape id="TextBox 8" o:spid="_x0000_s1073" type="#_x0000_t202" style="position:absolute;left:16449;top:1;width:3834;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eGicIA&#10;AADcAAAADwAAAGRycy9kb3ducmV2LnhtbESP3YrCMBSE7xd8h3AE79ZU0UWrUcRV8M715wEOzbGp&#10;bU5Kk9Xq05uFBS+HmfmGmS9bW4kbNb5wrGDQT0AQZ04XnCs4n7afExA+IGusHJOCB3lYLjofc0y1&#10;u/OBbseQiwhhn6ICE0KdSukzQxZ939XE0bu4xmKIssmlbvAe4baSwyT5khYLjgsGa1obysrjr1Uw&#10;Sey+LKfDH29Hz8HYrL/dpr4q1eu2qxmIQG14h//bO60gEuHvTD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4aJwgAAANwAAAAPAAAAAAAAAAAAAAAAAJgCAABkcnMvZG93&#10;bnJldi54bWxQSwUGAAAAAAQABAD1AAAAhwMAAAAA&#10;" filled="f" stroked="f">
                    <v:textbox style="mso-fit-shape-to-text:t">
                      <w:txbxContent>
                        <w:p w14:paraId="48918D59"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NON</w:t>
                          </w:r>
                        </w:p>
                      </w:txbxContent>
                    </v:textbox>
                  </v:shape>
                  <v:shape id="TextBox 9" o:spid="_x0000_s1074" type="#_x0000_t202" style="position:absolute;left:19668;top:1;width:3401;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jEsQA&#10;AADcAAAADwAAAGRycy9kb3ducmV2LnhtbESPUWvCMBSF34X9h3CFvWnS4oarRhnOwd42dT/g0lyb&#10;2uamNJl2+/WLIPh4OOd8h7NcD64VZ+pD7VlDNlUgiEtvaq40fB/eJ3MQISIbbD2Thl8KsF49jJZY&#10;GH/hHZ33sRIJwqFADTbGrpAylJYchqnviJN39L3DmGRfSdPjJcFdK3OlnqXDmtOCxY42lspm/+M0&#10;zJX7bJqX/Cu42V/2ZDdvftudtH4cD68LEJGGeA/f2h9GQ64yuJ5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7IxLEAAAA3AAAAA8AAAAAAAAAAAAAAAAAmAIAAGRycy9k&#10;b3ducmV2LnhtbFBLBQYAAAAABAAEAPUAAACJAwAAAAA=&#10;" filled="f" stroked="f">
                    <v:textbox style="mso-fit-shape-to-text:t">
                      <w:txbxContent>
                        <w:p w14:paraId="12E867AD"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EXP</w:t>
                          </w:r>
                        </w:p>
                      </w:txbxContent>
                    </v:textbox>
                  </v:shape>
                  <v:shape id="TextBox 10" o:spid="_x0000_s1075" type="#_x0000_t202" style="position:absolute;left:22252;top:1;width:3883;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9ZcQA&#10;AADcAAAADwAAAGRycy9kb3ducmV2LnhtbESP3WoCMRSE7wu+QziCdzVxsUVXo4hV6F3rzwMcNsfN&#10;upuTZZPqtk/fFApeDjPzDbNc964RN+pC5VnDZKxAEBfeVFxqOJ/2zzMQISIbbDyThm8KsF4NnpaY&#10;G3/nA92OsRQJwiFHDTbGNpcyFJYchrFviZN38Z3DmGRXStPhPcFdIzOlXqXDitOCxZa2lor6+OU0&#10;zJT7qOt59hnc9GfyYrdvftdetR4N+80CRKQ+PsL/7XejIVMZ/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vWXEAAAA3AAAAA8AAAAAAAAAAAAAAAAAmAIAAGRycy9k&#10;b3ducmV2LnhtbFBLBQYAAAAABAAEAPUAAACJAwAAAAA=&#10;" filled="f" stroked="f">
                    <v:textbox style="mso-fit-shape-to-text:t">
                      <w:txbxContent>
                        <w:p w14:paraId="78DE113D"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TUM</w:t>
                          </w:r>
                        </w:p>
                      </w:txbxContent>
                    </v:textbox>
                  </v:shape>
                  <v:shape id="TextBox 12" o:spid="_x0000_s1076" type="#_x0000_t202" style="position:absolute;left:25103;top:1711;width:4515;height:21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Y/sQA&#10;AADcAAAADwAAAGRycy9kb3ducmV2LnhtbESPwW7CMBBE75X4B2sr9QY2Ka1owCBEQeLWlvYDVvES&#10;p4nXUexC4OsxElKPo5l5o5kve9eII3Wh8qxhPFIgiAtvKi41/Hxvh1MQISIbbDyThjMFWC4GD3PM&#10;jT/xFx33sRQJwiFHDTbGNpcyFJYchpFviZN38J3DmGRXStPhKcFdIzOlXqXDitOCxZbWlop6/+c0&#10;TJX7qOu37DO4yWX8YtfvftP+av302K9mICL18T98b++Mhkw9w+1MOgJ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lGP7EAAAA3AAAAA8AAAAAAAAAAAAAAAAAmAIAAGRycy9k&#10;b3ducmV2LnhtbFBLBQYAAAAABAAEAPUAAACJAwAAAAA=&#10;" filled="f" stroked="f">
                    <v:textbox style="mso-fit-shape-to-text:t">
                      <w:txbxContent>
                        <w:p w14:paraId="7A48569B"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Nfkbia</w:t>
                          </w:r>
                        </w:p>
                      </w:txbxContent>
                    </v:textbox>
                  </v:shape>
                  <v:shape id="TextBox 13" o:spid="_x0000_s1077" type="#_x0000_t202" style="position:absolute;left:25098;top:3858;width:3754;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yAisQA&#10;AADcAAAADwAAAGRycy9kb3ducmV2LnhtbESP0WoCMRRE3wv+Q7iCbzVxsaKrUUQr9E2rfsBlc7vZ&#10;7uZm2aS67debQqGPw8ycYVab3jXiRl2oPGuYjBUI4sKbiksN18vheQ4iRGSDjWfS8E0BNuvB0wpz&#10;4+/8TrdzLEWCcMhRg42xzaUMhSWHYexb4uR9+M5hTLIrpenwnuCukZlSM+mw4rRgsaWdpaI+fzkN&#10;c+WOdb3ITsFNfyYvdrf3r+2n1qNhv12CiNTH//Bf+81oyNQUfs+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MgIrEAAAA3AAAAA8AAAAAAAAAAAAAAAAAmAIAAGRycy9k&#10;b3ducmV2LnhtbFBLBQYAAAAABAAEAPUAAACJAwAAAAA=&#10;" filled="f" stroked="f">
                    <v:textbox style="mso-fit-shape-to-text:t">
                      <w:txbxContent>
                        <w:p w14:paraId="442F657B"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Car2</w:t>
                          </w:r>
                        </w:p>
                      </w:txbxContent>
                    </v:textbox>
                  </v:shape>
                  <v:shape id="TextBox 14" o:spid="_x0000_s1078" type="#_x0000_t202" style="position:absolute;left:25098;top:5790;width:401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lEcQA&#10;AADcAAAADwAAAGRycy9kb3ducmV2LnhtbESP0WoCMRRE3wv+Q7iCbzVx0aKrUUQr9K2t+gGXzXWz&#10;7uZm2aS69uubQqGPw8ycYVab3jXiRl2oPGuYjBUI4sKbiksN59PheQ4iRGSDjWfS8KAAm/XgaYW5&#10;8Xf+pNsxliJBOOSowcbY5lKGwpLDMPYtcfIuvnMYk+xKaTq8J7hrZKbUi3RYcVqw2NLOUlEfv5yG&#10;uXLvdb3IPoKbfk9mdrf3r+1V69Gw3y5BROrjf/iv/WY0ZGoGv2fS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AJRHEAAAA3AAAAA8AAAAAAAAAAAAAAAAAmAIAAGRycy9k&#10;b3ducmV2LnhtbFBLBQYAAAAABAAEAPUAAACJAwAAAAA=&#10;" filled="f" stroked="f">
                    <v:textbox style="mso-fit-shape-to-text:t">
                      <w:txbxContent>
                        <w:p w14:paraId="6954EC2F"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Rbp1</w:t>
                          </w:r>
                        </w:p>
                      </w:txbxContent>
                    </v:textbox>
                  </v:shape>
                  <v:shape id="TextBox 15" o:spid="_x0000_s1079" type="#_x0000_t202" style="position:absolute;left:25098;top:7636;width:445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7ZsQA&#10;AADcAAAADwAAAGRycy9kb3ducmV2LnhtbESP0WoCMRRE3wv+Q7iCbzVxsaKrUUQr9K2t+gGXzXWz&#10;7uZm2aS69uubQqGPw8ycYVab3jXiRl2oPGuYjBUI4sKbiksN59PheQ4iRGSDjWfS8KAAm/XgaYW5&#10;8Xf+pNsxliJBOOSowcbY5lKGwpLDMPYtcfIuvnMYk+xKaTq8J7hrZKbUTDqsOC1YbGlnqaiPX07D&#10;XLn3ul5kH8FNvycvdrf3r+1V69Gw3y5BROrjf/iv/WY0ZGoGv2fS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Su2bEAAAA3AAAAA8AAAAAAAAAAAAAAAAAmAIAAGRycy9k&#10;b3ducmV2LnhtbFBLBQYAAAAABAAEAPUAAACJAwAAAAA=&#10;" filled="f" stroked="f">
                    <v:textbox style="mso-fit-shape-to-text:t">
                      <w:txbxContent>
                        <w:p w14:paraId="79F5B25E"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Mgst2</w:t>
                          </w:r>
                        </w:p>
                      </w:txbxContent>
                    </v:textbox>
                  </v:shape>
                  <v:shape id="TextBox 16" o:spid="_x0000_s1080" type="#_x0000_t202" style="position:absolute;left:25033;top:9568;width:6031;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e/cQA&#10;AADcAAAADwAAAGRycy9kb3ducmV2LnhtbESPwW7CMBBE75X4B2sr9QY2UWlpwCBEQeLWlvYDVvES&#10;p4nXUexC4OsxElKPo5l5o5kve9eII3Wh8qxhPFIgiAtvKi41/Hxvh1MQISIbbDyThjMFWC4GD3PM&#10;jT/xFx33sRQJwiFHDTbGNpcyFJYchpFviZN38J3DmGRXStPhKcFdIzOlXqTDitOCxZbWlop6/+c0&#10;TJX7qOu37DO458t4YtfvftP+av302K9mICL18T98b++Mhky9wu1MOgJ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eHv3EAAAA3AAAAA8AAAAAAAAAAAAAAAAAmAIAAGRycy9k&#10;b3ducmV2LnhtbFBLBQYAAAAABAAEAPUAAACJAwAAAAA=&#10;" filled="f" stroked="f">
                    <v:textbox style="mso-fit-shape-to-text:t">
                      <w:txbxContent>
                        <w:p w14:paraId="61C8C48C"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BC100530</w:t>
                          </w:r>
                        </w:p>
                      </w:txbxContent>
                    </v:textbox>
                  </v:shape>
                  <v:shape id="TextBox 20" o:spid="_x0000_s1081" type="#_x0000_t202" style="position:absolute;left:8700;width:3835;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Kj8EA&#10;AADcAAAADwAAAGRycy9kb3ducmV2LnhtbERPS27CMBDdV+IO1iB119hEtIIQgxClUnctnwOM4iEO&#10;icdR7ELa09eLSl0+vX+5GV0nbjSExrOGWaZAEFfeNFxrOJ/enhYgQkQ22HkmDd8UYLOePJRYGH/n&#10;A92OsRYphEOBGmyMfSFlqCw5DJnviRN38YPDmOBQSzPgPYW7TuZKvUiHDacGiz3tLFXt8ctpWCj3&#10;0bbL/DO4+c/s2e5e/b6/av04HbcrEJHG+C/+c78bDblKa9OZd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Bio/BAAAA3AAAAA8AAAAAAAAAAAAAAAAAmAIAAGRycy9kb3du&#10;cmV2LnhtbFBLBQYAAAAABAAEAPUAAACGAwAAAAA=&#10;" filled="f" stroked="f">
                    <v:textbox style="mso-fit-shape-to-text:t">
                      <w:txbxContent>
                        <w:p w14:paraId="37060F49"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NON</w:t>
                          </w:r>
                        </w:p>
                      </w:txbxContent>
                    </v:textbox>
                  </v:shape>
                  <v:shape id="TextBox 21" o:spid="_x0000_s1082" type="#_x0000_t202" style="position:absolute;left:11348;width:3401;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0vFMQA&#10;AADcAAAADwAAAGRycy9kb3ducmV2LnhtbESP0WoCMRRE3wv+Q7hC32riokVXo4i14Jut+gGXzXWz&#10;7uZm2aS67debQqGPw8ycYZbr3jXiRl2oPGsYjxQI4sKbiksN59P7ywxEiMgGG8+k4ZsCrFeDpyXm&#10;xt/5k27HWIoE4ZCjBhtjm0sZCksOw8i3xMm7+M5hTLIrpenwnuCukZlSr9JhxWnBYktbS0V9/HIa&#10;Zsod6nqefQQ3+RlP7fbN79qr1s/DfrMAEamP/+G/9t5oyNQcfs+k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NLxTEAAAA3AAAAA8AAAAAAAAAAAAAAAAAmAIAAGRycy9k&#10;b3ducmV2LnhtbFBLBQYAAAAABAAEAPUAAACJAwAAAAA=&#10;" filled="f" stroked="f">
                    <v:textbox style="mso-fit-shape-to-text:t">
                      <w:txbxContent>
                        <w:p w14:paraId="595EBAC8"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EXP</w:t>
                          </w:r>
                        </w:p>
                      </w:txbxContent>
                    </v:textbox>
                  </v:shape>
                  <v:shape id="TextBox 22" o:spid="_x0000_s1083" type="#_x0000_t202" style="position:absolute;left:13297;width:3883;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4QVMEA&#10;AADcAAAADwAAAGRycy9kb3ducmV2LnhtbERPS27CMBDdV+IO1iCxK04iWkGIgxAFqbuWzwFG8RCH&#10;xOModiHt6etFpS6f3r/YjLYTdxp841hBOk9AEFdON1wruJwPz0sQPiBr7ByTgm/ysCknTwXm2j34&#10;SPdTqEUMYZ+jAhNCn0vpK0MW/dz1xJG7usFiiHCopR7wEcNtJ7MkeZUWG44NBnvaGara05dVsEzs&#10;R9uusk9vFz/pi9m9uX1/U2o2HbdrEIHG8C/+c79rBVka58cz8QjI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uEFTBAAAA3AAAAA8AAAAAAAAAAAAAAAAAmAIAAGRycy9kb3du&#10;cmV2LnhtbFBLBQYAAAAABAAEAPUAAACGAwAAAAA=&#10;" filled="f" stroked="f">
                    <v:textbox style="mso-fit-shape-to-text:t">
                      <w:txbxContent>
                        <w:p w14:paraId="37079CBD" w14:textId="77777777" w:rsidR="005C72AF" w:rsidRDefault="005C72AF" w:rsidP="00D51727">
                          <w:pPr>
                            <w:pStyle w:val="NormalWeb"/>
                            <w:spacing w:before="0" w:beforeAutospacing="0" w:after="0" w:afterAutospacing="0"/>
                          </w:pPr>
                          <w:r>
                            <w:rPr>
                              <w:rFonts w:asciiTheme="minorHAnsi" w:hAnsi="Calibri" w:cstheme="minorBidi"/>
                              <w:color w:val="000000" w:themeColor="text1"/>
                              <w:kern w:val="24"/>
                              <w:sz w:val="16"/>
                              <w:szCs w:val="16"/>
                            </w:rPr>
                            <w:t>TUM</w:t>
                          </w:r>
                        </w:p>
                      </w:txbxContent>
                    </v:textbox>
                  </v:shape>
                </v:group>
                <w10:wrap type="square"/>
              </v:group>
            </w:pict>
          </mc:Fallback>
        </mc:AlternateContent>
      </w:r>
      <w:r w:rsidR="00863357">
        <w:rPr>
          <w:rFonts w:ascii="Arial" w:eastAsia="Calibri" w:hAnsi="Arial" w:cs="Arial"/>
          <w:sz w:val="22"/>
          <w:szCs w:val="22"/>
        </w:rPr>
        <w:t xml:space="preserve">We </w:t>
      </w:r>
      <w:del w:id="232" w:author="boe" w:date="2020-06-01T11:11:00Z">
        <w:r w:rsidR="00863357" w:rsidDel="005A23E4">
          <w:rPr>
            <w:rFonts w:ascii="Arial" w:eastAsia="Calibri" w:hAnsi="Arial" w:cs="Arial"/>
            <w:sz w:val="22"/>
            <w:szCs w:val="22"/>
          </w:rPr>
          <w:delText xml:space="preserve">then </w:delText>
        </w:r>
      </w:del>
      <w:r w:rsidR="00863357">
        <w:rPr>
          <w:rFonts w:ascii="Arial" w:eastAsia="Calibri" w:hAnsi="Arial" w:cs="Arial"/>
          <w:sz w:val="22"/>
          <w:szCs w:val="22"/>
        </w:rPr>
        <w:t>probed the molecular genetic structu</w:t>
      </w:r>
      <w:r w:rsidR="008215F8" w:rsidRPr="0003276D">
        <w:rPr>
          <w:rFonts w:ascii="Arial" w:eastAsia="Calibri" w:hAnsi="Arial" w:cs="Arial"/>
          <w:sz w:val="22"/>
          <w:szCs w:val="22"/>
        </w:rPr>
        <w:t>re of these cl</w:t>
      </w:r>
      <w:r w:rsidR="00A63FCE">
        <w:rPr>
          <w:rFonts w:ascii="Arial" w:eastAsia="Calibri" w:hAnsi="Arial" w:cs="Arial"/>
          <w:sz w:val="22"/>
          <w:szCs w:val="22"/>
        </w:rPr>
        <w:t>ades</w:t>
      </w:r>
      <w:r w:rsidR="008215F8" w:rsidRPr="0003276D">
        <w:rPr>
          <w:rFonts w:ascii="Arial" w:eastAsia="Calibri" w:hAnsi="Arial" w:cs="Arial"/>
          <w:sz w:val="22"/>
          <w:szCs w:val="22"/>
        </w:rPr>
        <w:t xml:space="preserve"> using scRNAseq (10X</w:t>
      </w:r>
      <w:r w:rsidR="00B01142">
        <w:rPr>
          <w:rFonts w:ascii="Arial" w:eastAsia="Calibri" w:hAnsi="Arial" w:cs="Arial"/>
          <w:sz w:val="22"/>
          <w:szCs w:val="22"/>
        </w:rPr>
        <w:t xml:space="preserve"> Genomics</w:t>
      </w:r>
      <w:r w:rsidR="008215F8" w:rsidRPr="0003276D">
        <w:rPr>
          <w:rFonts w:ascii="Arial" w:eastAsia="Calibri" w:hAnsi="Arial" w:cs="Arial"/>
          <w:sz w:val="22"/>
          <w:szCs w:val="22"/>
        </w:rPr>
        <w:t xml:space="preserve">). We took </w:t>
      </w:r>
      <w:r w:rsidR="00FA3051">
        <w:rPr>
          <w:rFonts w:ascii="Arial" w:eastAsia="Calibri" w:hAnsi="Arial" w:cs="Arial"/>
          <w:sz w:val="22"/>
          <w:szCs w:val="22"/>
        </w:rPr>
        <w:t>2 mm – 4 mm punch</w:t>
      </w:r>
      <w:r w:rsidR="008215F8" w:rsidRPr="0003276D">
        <w:rPr>
          <w:rFonts w:ascii="Arial" w:eastAsia="Calibri" w:hAnsi="Arial" w:cs="Arial"/>
          <w:sz w:val="22"/>
          <w:szCs w:val="22"/>
        </w:rPr>
        <w:t xml:space="preserve"> biopsies</w:t>
      </w:r>
      <w:del w:id="233" w:author="boe" w:date="2020-06-01T11:11:00Z">
        <w:r w:rsidR="008215F8" w:rsidRPr="0003276D" w:rsidDel="005A23E4">
          <w:rPr>
            <w:rFonts w:ascii="Arial" w:eastAsia="Calibri" w:hAnsi="Arial" w:cs="Arial"/>
            <w:sz w:val="22"/>
            <w:szCs w:val="22"/>
          </w:rPr>
          <w:delText xml:space="preserve"> of areas with evident fluorophore expression</w:delText>
        </w:r>
      </w:del>
      <w:r w:rsidR="008215F8" w:rsidRPr="0003276D">
        <w:rPr>
          <w:rFonts w:ascii="Arial" w:eastAsia="Calibri" w:hAnsi="Arial" w:cs="Arial"/>
          <w:sz w:val="22"/>
          <w:szCs w:val="22"/>
        </w:rPr>
        <w:t>, dissociated them into single-cell suspension</w:t>
      </w:r>
      <w:r w:rsidR="003F16F0">
        <w:rPr>
          <w:rFonts w:ascii="Arial" w:eastAsia="Calibri" w:hAnsi="Arial" w:cs="Arial"/>
          <w:sz w:val="22"/>
          <w:szCs w:val="22"/>
        </w:rPr>
        <w:t>s</w:t>
      </w:r>
      <w:r w:rsidR="008215F8" w:rsidRPr="0003276D">
        <w:rPr>
          <w:rFonts w:ascii="Arial" w:eastAsia="Calibri" w:hAnsi="Arial" w:cs="Arial"/>
          <w:sz w:val="22"/>
          <w:szCs w:val="22"/>
        </w:rPr>
        <w:t>, performed encapsulation</w:t>
      </w:r>
      <w:r w:rsidR="003F16F0">
        <w:rPr>
          <w:rFonts w:ascii="Arial" w:eastAsia="Calibri" w:hAnsi="Arial" w:cs="Arial"/>
          <w:sz w:val="22"/>
          <w:szCs w:val="22"/>
        </w:rPr>
        <w:t>,</w:t>
      </w:r>
      <w:r w:rsidR="008215F8" w:rsidRPr="0003276D">
        <w:rPr>
          <w:rFonts w:ascii="Arial" w:eastAsia="Calibri" w:hAnsi="Arial" w:cs="Arial"/>
          <w:sz w:val="22"/>
          <w:szCs w:val="22"/>
        </w:rPr>
        <w:t xml:space="preserve"> and sequenced on the Illumina platform. </w:t>
      </w:r>
      <w:r w:rsidR="00B01142" w:rsidRPr="00C129AC">
        <w:rPr>
          <w:rFonts w:ascii="Arial" w:hAnsi="Arial" w:cs="Arial"/>
          <w:sz w:val="22"/>
          <w:szCs w:val="22"/>
        </w:rPr>
        <w:t xml:space="preserve">Differential gene expression analysis and unbiased Louvain clustering of cells across all </w:t>
      </w:r>
      <w:r w:rsidR="00392D8A">
        <w:rPr>
          <w:rFonts w:ascii="Arial" w:hAnsi="Arial" w:cs="Arial"/>
          <w:sz w:val="22"/>
          <w:szCs w:val="22"/>
        </w:rPr>
        <w:t xml:space="preserve">epidermal </w:t>
      </w:r>
      <w:r w:rsidR="00B01142" w:rsidRPr="00C129AC">
        <w:rPr>
          <w:rFonts w:ascii="Arial" w:hAnsi="Arial" w:cs="Arial"/>
          <w:sz w:val="22"/>
          <w:szCs w:val="22"/>
        </w:rPr>
        <w:t>samples (</w:t>
      </w:r>
      <w:r w:rsidR="00392D8A" w:rsidRPr="00C129AC">
        <w:rPr>
          <w:rFonts w:ascii="Arial" w:hAnsi="Arial" w:cs="Arial"/>
          <w:sz w:val="22"/>
          <w:szCs w:val="22"/>
        </w:rPr>
        <w:t>non</w:t>
      </w:r>
      <w:r w:rsidR="002A586F">
        <w:rPr>
          <w:rFonts w:ascii="Arial" w:hAnsi="Arial" w:cs="Arial"/>
          <w:sz w:val="22"/>
          <w:szCs w:val="22"/>
        </w:rPr>
        <w:t>-</w:t>
      </w:r>
      <w:r w:rsidR="00392D8A" w:rsidRPr="00C129AC">
        <w:rPr>
          <w:rFonts w:ascii="Arial" w:hAnsi="Arial" w:cs="Arial"/>
          <w:sz w:val="22"/>
          <w:szCs w:val="22"/>
        </w:rPr>
        <w:t>UV</w:t>
      </w:r>
      <w:r w:rsidR="002A586F">
        <w:rPr>
          <w:rFonts w:ascii="Arial" w:hAnsi="Arial" w:cs="Arial"/>
          <w:sz w:val="22"/>
          <w:szCs w:val="22"/>
        </w:rPr>
        <w:t xml:space="preserve"> and UV </w:t>
      </w:r>
      <w:r w:rsidR="00392D8A" w:rsidRPr="00C129AC">
        <w:rPr>
          <w:rFonts w:ascii="Arial" w:hAnsi="Arial" w:cs="Arial"/>
          <w:sz w:val="22"/>
          <w:szCs w:val="22"/>
        </w:rPr>
        <w:t>exposed</w:t>
      </w:r>
      <w:r w:rsidR="00392D8A">
        <w:rPr>
          <w:rFonts w:ascii="Arial" w:hAnsi="Arial" w:cs="Arial"/>
          <w:sz w:val="22"/>
          <w:szCs w:val="22"/>
        </w:rPr>
        <w:t xml:space="preserve">) </w:t>
      </w:r>
      <w:r w:rsidR="00B01142" w:rsidRPr="00C129AC">
        <w:rPr>
          <w:rFonts w:ascii="Arial" w:hAnsi="Arial" w:cs="Arial"/>
          <w:sz w:val="22"/>
          <w:szCs w:val="22"/>
        </w:rPr>
        <w:t xml:space="preserve">produced </w:t>
      </w:r>
      <w:r w:rsidR="00392D8A">
        <w:rPr>
          <w:rFonts w:ascii="Arial" w:hAnsi="Arial" w:cs="Arial"/>
          <w:sz w:val="22"/>
          <w:szCs w:val="22"/>
        </w:rPr>
        <w:t>16</w:t>
      </w:r>
      <w:r w:rsidR="00B01142" w:rsidRPr="00C129AC">
        <w:rPr>
          <w:rFonts w:ascii="Arial" w:hAnsi="Arial" w:cs="Arial"/>
          <w:sz w:val="22"/>
          <w:szCs w:val="22"/>
        </w:rPr>
        <w:t xml:space="preserve"> different clusters (</w:t>
      </w:r>
      <w:r w:rsidR="00B01142" w:rsidRPr="00740286">
        <w:rPr>
          <w:rFonts w:ascii="Arial" w:hAnsi="Arial" w:cs="Arial"/>
          <w:b/>
          <w:sz w:val="22"/>
          <w:szCs w:val="22"/>
        </w:rPr>
        <w:t xml:space="preserve">Fig. </w:t>
      </w:r>
      <w:r w:rsidR="00037344" w:rsidRPr="00740286">
        <w:rPr>
          <w:rFonts w:ascii="Arial" w:hAnsi="Arial" w:cs="Arial"/>
          <w:b/>
          <w:sz w:val="22"/>
          <w:szCs w:val="22"/>
        </w:rPr>
        <w:t>4</w:t>
      </w:r>
      <w:r w:rsidR="00B01142" w:rsidRPr="00C129AC">
        <w:rPr>
          <w:rFonts w:ascii="Arial" w:hAnsi="Arial" w:cs="Arial"/>
          <w:sz w:val="22"/>
          <w:szCs w:val="22"/>
        </w:rPr>
        <w:t>)</w:t>
      </w:r>
      <w:r w:rsidR="009A020D">
        <w:rPr>
          <w:rFonts w:ascii="Arial" w:hAnsi="Arial" w:cs="Arial"/>
          <w:sz w:val="22"/>
          <w:szCs w:val="22"/>
        </w:rPr>
        <w:t>, the majority of which could be mapped to previously def</w:t>
      </w:r>
      <w:r w:rsidR="002A586F">
        <w:rPr>
          <w:rFonts w:ascii="Arial" w:hAnsi="Arial" w:cs="Arial"/>
          <w:sz w:val="22"/>
          <w:szCs w:val="22"/>
        </w:rPr>
        <w:t>ined</w:t>
      </w:r>
      <w:r w:rsidR="009A020D">
        <w:rPr>
          <w:rFonts w:ascii="Arial" w:hAnsi="Arial" w:cs="Arial"/>
          <w:sz w:val="22"/>
          <w:szCs w:val="22"/>
        </w:rPr>
        <w:t xml:space="preserve"> keratinocyte populations including multiple subtypes of interfollicular keratinocytes, suprabasilar keratinocytes, basal keratinocytes and infundibular keratinocytes</w:t>
      </w:r>
      <w:r w:rsidR="00AE7698">
        <w:rPr>
          <w:rFonts w:ascii="Arial" w:hAnsi="Arial" w:cs="Arial"/>
          <w:sz w:val="22"/>
          <w:szCs w:val="22"/>
        </w:rPr>
        <w:fldChar w:fldCharType="begin">
          <w:fldData xml:space="preserve">PEVuZE5vdGU+PENpdGU+PEF1dGhvcj5Jc2xhbTwvQXV0aG9yPjxZZWFyPjIwMTQ8L1llYXI+PFJl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</w:fldData>
        </w:fldChar>
      </w:r>
      <w:r w:rsidR="00E949CC">
        <w:rPr>
          <w:rFonts w:ascii="Arial" w:hAnsi="Arial" w:cs="Arial"/>
          <w:sz w:val="22"/>
          <w:szCs w:val="22"/>
        </w:rPr>
        <w:instrText xml:space="preserve"> ADDIN EN.CITE </w:instrText>
      </w:r>
      <w:r w:rsidR="00E949CC">
        <w:rPr>
          <w:rFonts w:ascii="Arial" w:hAnsi="Arial" w:cs="Arial"/>
          <w:sz w:val="22"/>
          <w:szCs w:val="22"/>
        </w:rPr>
        <w:fldChar w:fldCharType="begin">
          <w:fldData xml:space="preserve">PEVuZE5vdGU+PENpdGU+PEF1dGhvcj5Jc2xhbTwvQXV0aG9yPjxZZWFyPjIwMTQ8L1llYXI+PFJl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</w:fldData>
        </w:fldChar>
      </w:r>
      <w:r w:rsidR="00E949CC">
        <w:rPr>
          <w:rFonts w:ascii="Arial" w:hAnsi="Arial" w:cs="Arial"/>
          <w:sz w:val="22"/>
          <w:szCs w:val="22"/>
        </w:rPr>
        <w:instrText xml:space="preserve"> ADDIN EN.CITE.DATA </w:instrText>
      </w:r>
      <w:r w:rsidR="00E949CC">
        <w:rPr>
          <w:rFonts w:ascii="Arial" w:hAnsi="Arial" w:cs="Arial"/>
          <w:sz w:val="22"/>
          <w:szCs w:val="22"/>
        </w:rPr>
      </w:r>
      <w:r w:rsidR="00E949CC">
        <w:rPr>
          <w:rFonts w:ascii="Arial" w:hAnsi="Arial" w:cs="Arial"/>
          <w:sz w:val="22"/>
          <w:szCs w:val="22"/>
        </w:rPr>
        <w:fldChar w:fldCharType="end"/>
      </w:r>
      <w:r w:rsidR="00AE7698">
        <w:rPr>
          <w:rFonts w:ascii="Arial" w:hAnsi="Arial" w:cs="Arial"/>
          <w:sz w:val="22"/>
          <w:szCs w:val="22"/>
        </w:rPr>
      </w:r>
      <w:r w:rsidR="00AE7698">
        <w:rPr>
          <w:rFonts w:ascii="Arial" w:hAnsi="Arial" w:cs="Arial"/>
          <w:sz w:val="22"/>
          <w:szCs w:val="22"/>
        </w:rPr>
        <w:fldChar w:fldCharType="separate"/>
      </w:r>
      <w:r w:rsidR="00E949CC" w:rsidRPr="00E949CC">
        <w:rPr>
          <w:rFonts w:ascii="Arial" w:hAnsi="Arial" w:cs="Arial"/>
          <w:noProof/>
          <w:sz w:val="22"/>
          <w:szCs w:val="22"/>
          <w:vertAlign w:val="superscript"/>
        </w:rPr>
        <w:t>56-58</w:t>
      </w:r>
      <w:r w:rsidR="00AE7698">
        <w:rPr>
          <w:rFonts w:ascii="Arial" w:hAnsi="Arial" w:cs="Arial"/>
          <w:sz w:val="22"/>
          <w:szCs w:val="22"/>
        </w:rPr>
        <w:fldChar w:fldCharType="end"/>
      </w:r>
      <w:r w:rsidR="00B01142" w:rsidRPr="00C129AC">
        <w:rPr>
          <w:rFonts w:ascii="Arial" w:hAnsi="Arial" w:cs="Arial"/>
          <w:sz w:val="22"/>
          <w:szCs w:val="22"/>
        </w:rPr>
        <w:t xml:space="preserve">. </w:t>
      </w:r>
      <w:r w:rsidR="009A020D">
        <w:rPr>
          <w:rFonts w:ascii="Arial" w:hAnsi="Arial" w:cs="Arial"/>
          <w:sz w:val="22"/>
          <w:szCs w:val="22"/>
        </w:rPr>
        <w:t>scRNAseq of samples following UV exposure or tumor development</w:t>
      </w:r>
      <w:r w:rsidR="00F13270" w:rsidRPr="00F13270">
        <w:rPr>
          <w:noProof/>
        </w:rPr>
        <w:t xml:space="preserve"> </w:t>
      </w:r>
      <w:r w:rsidR="009A020D">
        <w:rPr>
          <w:rFonts w:ascii="Arial" w:hAnsi="Arial" w:cs="Arial"/>
          <w:sz w:val="22"/>
          <w:szCs w:val="22"/>
        </w:rPr>
        <w:t>revealed differential representation of these clusters (</w:t>
      </w:r>
      <w:r w:rsidR="009A020D" w:rsidRPr="00740286">
        <w:rPr>
          <w:rFonts w:ascii="Arial" w:hAnsi="Arial" w:cs="Arial"/>
          <w:b/>
          <w:sz w:val="22"/>
          <w:szCs w:val="22"/>
        </w:rPr>
        <w:t xml:space="preserve">Fig. </w:t>
      </w:r>
      <w:r w:rsidR="00037344" w:rsidRPr="00740286">
        <w:rPr>
          <w:rFonts w:ascii="Arial" w:hAnsi="Arial" w:cs="Arial"/>
          <w:b/>
          <w:sz w:val="22"/>
          <w:szCs w:val="22"/>
        </w:rPr>
        <w:t>4</w:t>
      </w:r>
      <w:r w:rsidR="009A020D" w:rsidRPr="00740286">
        <w:rPr>
          <w:rFonts w:ascii="Arial" w:hAnsi="Arial" w:cs="Arial"/>
          <w:b/>
          <w:sz w:val="22"/>
          <w:szCs w:val="22"/>
        </w:rPr>
        <w:t>, middle</w:t>
      </w:r>
      <w:r w:rsidR="009A020D">
        <w:rPr>
          <w:rFonts w:ascii="Arial" w:hAnsi="Arial" w:cs="Arial"/>
          <w:sz w:val="22"/>
          <w:szCs w:val="22"/>
        </w:rPr>
        <w:t xml:space="preserve">).  </w:t>
      </w:r>
      <w:r w:rsidR="0005748B">
        <w:rPr>
          <w:rFonts w:ascii="Arial" w:hAnsi="Arial" w:cs="Arial"/>
          <w:sz w:val="22"/>
          <w:szCs w:val="22"/>
        </w:rPr>
        <w:t xml:space="preserve">These clusters in </w:t>
      </w:r>
      <w:r w:rsidR="002A586F">
        <w:rPr>
          <w:rFonts w:ascii="Arial" w:hAnsi="Arial" w:cs="Arial"/>
          <w:sz w:val="22"/>
          <w:szCs w:val="22"/>
        </w:rPr>
        <w:t>UV</w:t>
      </w:r>
      <w:r w:rsidR="0005748B">
        <w:rPr>
          <w:rFonts w:ascii="Arial" w:hAnsi="Arial" w:cs="Arial"/>
          <w:sz w:val="22"/>
          <w:szCs w:val="22"/>
        </w:rPr>
        <w:t xml:space="preserve"> areas were associated with expression of</w:t>
      </w:r>
      <w:r w:rsidR="00B01142" w:rsidRPr="00C129AC">
        <w:rPr>
          <w:rFonts w:ascii="Arial" w:hAnsi="Arial" w:cs="Arial"/>
          <w:sz w:val="22"/>
          <w:szCs w:val="22"/>
        </w:rPr>
        <w:t xml:space="preserve"> cystatins (Scfa 3, BC100530), and alarmins</w:t>
      </w:r>
      <w:r w:rsidR="0005748B">
        <w:rPr>
          <w:rFonts w:ascii="Arial" w:hAnsi="Arial" w:cs="Arial"/>
          <w:sz w:val="22"/>
          <w:szCs w:val="22"/>
        </w:rPr>
        <w:t xml:space="preserve"> / proliferative keratins</w:t>
      </w:r>
      <w:r w:rsidR="00B01142" w:rsidRPr="00C129AC">
        <w:rPr>
          <w:rFonts w:ascii="Arial" w:hAnsi="Arial" w:cs="Arial"/>
          <w:sz w:val="22"/>
          <w:szCs w:val="22"/>
        </w:rPr>
        <w:t xml:space="preserve">, such as Krt16 and Krt6a, which have been associated with skin </w:t>
      </w:r>
      <w:r w:rsidR="0005748B">
        <w:rPr>
          <w:rFonts w:ascii="Arial" w:hAnsi="Arial" w:cs="Arial"/>
          <w:sz w:val="22"/>
          <w:szCs w:val="22"/>
        </w:rPr>
        <w:t>injury.</w:t>
      </w:r>
      <w:r w:rsidR="00B01142" w:rsidRPr="00C129AC">
        <w:rPr>
          <w:rFonts w:ascii="Arial" w:hAnsi="Arial" w:cs="Arial"/>
          <w:sz w:val="22"/>
          <w:szCs w:val="22"/>
        </w:rPr>
        <w:t xml:space="preserve"> By contrast, clusters expressing genes related to keratinocyte differentiation, such as filaggrin, Crct1, </w:t>
      </w:r>
      <w:r w:rsidR="0005748B">
        <w:rPr>
          <w:rFonts w:ascii="Arial" w:hAnsi="Arial" w:cs="Arial"/>
          <w:sz w:val="22"/>
          <w:szCs w:val="22"/>
        </w:rPr>
        <w:t xml:space="preserve">and </w:t>
      </w:r>
      <w:r w:rsidR="00B01142" w:rsidRPr="00C129AC">
        <w:rPr>
          <w:rFonts w:ascii="Arial" w:hAnsi="Arial" w:cs="Arial"/>
          <w:sz w:val="22"/>
          <w:szCs w:val="22"/>
        </w:rPr>
        <w:t xml:space="preserve">Krtdap </w:t>
      </w:r>
      <w:ins w:id="234" w:author="boe" w:date="2020-06-01T11:17:00Z">
        <w:r w:rsidR="005A23E4">
          <w:rPr>
            <w:rFonts w:ascii="Arial" w:hAnsi="Arial" w:cs="Arial"/>
            <w:sz w:val="22"/>
            <w:szCs w:val="22"/>
          </w:rPr>
          <w:t xml:space="preserve">occurred at </w:t>
        </w:r>
      </w:ins>
      <w:del w:id="235" w:author="boe" w:date="2020-06-01T11:17:00Z">
        <w:r w:rsidR="00B01142" w:rsidRPr="00C129AC" w:rsidDel="005A23E4">
          <w:rPr>
            <w:rFonts w:ascii="Arial" w:hAnsi="Arial" w:cs="Arial"/>
            <w:sz w:val="22"/>
            <w:szCs w:val="22"/>
          </w:rPr>
          <w:delText xml:space="preserve">were found in </w:delText>
        </w:r>
      </w:del>
      <w:r w:rsidR="00B01142" w:rsidRPr="00C129AC">
        <w:rPr>
          <w:rFonts w:ascii="Arial" w:hAnsi="Arial" w:cs="Arial"/>
          <w:sz w:val="22"/>
          <w:szCs w:val="22"/>
        </w:rPr>
        <w:t xml:space="preserve">reduced </w:t>
      </w:r>
      <w:r w:rsidR="0005748B">
        <w:rPr>
          <w:rFonts w:ascii="Arial" w:hAnsi="Arial" w:cs="Arial"/>
          <w:sz w:val="22"/>
          <w:szCs w:val="22"/>
        </w:rPr>
        <w:t xml:space="preserve">frequency. </w:t>
      </w:r>
      <w:r w:rsidR="00B01142" w:rsidRPr="00C129AC">
        <w:rPr>
          <w:rFonts w:ascii="Arial" w:hAnsi="Arial" w:cs="Arial"/>
          <w:sz w:val="22"/>
          <w:szCs w:val="22"/>
        </w:rPr>
        <w:t>Clusters expressing cystatins and alarmins also increased in tumors</w:t>
      </w:r>
      <w:r w:rsidR="00AE7698">
        <w:rPr>
          <w:rFonts w:ascii="Arial" w:hAnsi="Arial" w:cs="Arial"/>
          <w:sz w:val="22"/>
          <w:szCs w:val="22"/>
        </w:rPr>
        <w:t>.</w:t>
      </w:r>
      <w:r w:rsidR="00AE7698">
        <w:rPr>
          <w:rFonts w:ascii="Arial" w:hAnsi="Arial" w:cs="Arial"/>
          <w:sz w:val="22"/>
          <w:szCs w:val="22"/>
        </w:rPr>
        <w:fldChar w:fldCharType="begin">
          <w:fldData xml:space="preserve">PEVuZE5vdGU+PENpdGU+PEF1dGhvcj5Jc2xhbTwvQXV0aG9yPjxZZWFyPjIwMTQ8L1llYXI+PFJl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</w:fldData>
        </w:fldChar>
      </w:r>
      <w:r w:rsidR="00E949CC">
        <w:rPr>
          <w:rFonts w:ascii="Arial" w:hAnsi="Arial" w:cs="Arial"/>
          <w:sz w:val="22"/>
          <w:szCs w:val="22"/>
        </w:rPr>
        <w:instrText xml:space="preserve"> ADDIN EN.CITE </w:instrText>
      </w:r>
      <w:r w:rsidR="00E949CC">
        <w:rPr>
          <w:rFonts w:ascii="Arial" w:hAnsi="Arial" w:cs="Arial"/>
          <w:sz w:val="22"/>
          <w:szCs w:val="22"/>
        </w:rPr>
        <w:fldChar w:fldCharType="begin">
          <w:fldData xml:space="preserve">PEVuZE5vdGU+PENpdGU+PEF1dGhvcj5Jc2xhbTwvQXV0aG9yPjxZZWFyPjIwMTQ8L1llYXI+PFJl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</w:fldData>
        </w:fldChar>
      </w:r>
      <w:r w:rsidR="00E949CC">
        <w:rPr>
          <w:rFonts w:ascii="Arial" w:hAnsi="Arial" w:cs="Arial"/>
          <w:sz w:val="22"/>
          <w:szCs w:val="22"/>
        </w:rPr>
        <w:instrText xml:space="preserve"> ADDIN EN.CITE.DATA </w:instrText>
      </w:r>
      <w:r w:rsidR="00E949CC">
        <w:rPr>
          <w:rFonts w:ascii="Arial" w:hAnsi="Arial" w:cs="Arial"/>
          <w:sz w:val="22"/>
          <w:szCs w:val="22"/>
        </w:rPr>
      </w:r>
      <w:r w:rsidR="00E949CC">
        <w:rPr>
          <w:rFonts w:ascii="Arial" w:hAnsi="Arial" w:cs="Arial"/>
          <w:sz w:val="22"/>
          <w:szCs w:val="22"/>
        </w:rPr>
        <w:fldChar w:fldCharType="end"/>
      </w:r>
      <w:r w:rsidR="00AE7698">
        <w:rPr>
          <w:rFonts w:ascii="Arial" w:hAnsi="Arial" w:cs="Arial"/>
          <w:sz w:val="22"/>
          <w:szCs w:val="22"/>
        </w:rPr>
      </w:r>
      <w:r w:rsidR="00AE7698">
        <w:rPr>
          <w:rFonts w:ascii="Arial" w:hAnsi="Arial" w:cs="Arial"/>
          <w:sz w:val="22"/>
          <w:szCs w:val="22"/>
        </w:rPr>
        <w:fldChar w:fldCharType="separate"/>
      </w:r>
      <w:r w:rsidR="00E949CC" w:rsidRPr="00E949CC">
        <w:rPr>
          <w:rFonts w:ascii="Arial" w:hAnsi="Arial" w:cs="Arial"/>
          <w:noProof/>
          <w:sz w:val="22"/>
          <w:szCs w:val="22"/>
          <w:vertAlign w:val="superscript"/>
        </w:rPr>
        <w:t>56-58</w:t>
      </w:r>
      <w:r w:rsidR="00AE7698">
        <w:rPr>
          <w:rFonts w:ascii="Arial" w:hAnsi="Arial" w:cs="Arial"/>
          <w:sz w:val="22"/>
          <w:szCs w:val="22"/>
        </w:rPr>
        <w:fldChar w:fldCharType="end"/>
      </w:r>
      <w:r w:rsidR="00AE7698">
        <w:rPr>
          <w:rFonts w:ascii="Arial" w:hAnsi="Arial" w:cs="Arial"/>
          <w:sz w:val="22"/>
          <w:szCs w:val="22"/>
        </w:rPr>
        <w:t xml:space="preserve"> </w:t>
      </w:r>
      <w:r w:rsidR="00423B42">
        <w:rPr>
          <w:rFonts w:ascii="Arial" w:hAnsi="Arial" w:cs="Arial"/>
          <w:sz w:val="22"/>
          <w:szCs w:val="22"/>
        </w:rPr>
        <w:t xml:space="preserve"> F</w:t>
      </w:r>
      <w:r w:rsidR="00423B42" w:rsidRPr="00C129AC">
        <w:rPr>
          <w:rFonts w:ascii="Arial" w:hAnsi="Arial" w:cs="Arial"/>
          <w:sz w:val="22"/>
          <w:szCs w:val="22"/>
        </w:rPr>
        <w:t>lr-expressing keratinocytes</w:t>
      </w:r>
      <w:r w:rsidR="00423B42">
        <w:rPr>
          <w:rFonts w:ascii="Arial" w:hAnsi="Arial" w:cs="Arial"/>
          <w:sz w:val="22"/>
          <w:szCs w:val="22"/>
        </w:rPr>
        <w:t xml:space="preserve"> harvested from large clones in skin that had seen 3 months UV exposure </w:t>
      </w:r>
      <w:del w:id="236" w:author="boe" w:date="2020-06-01T10:56:00Z">
        <w:r w:rsidR="00423B42" w:rsidDel="0027021B">
          <w:rPr>
            <w:rFonts w:ascii="Arial" w:hAnsi="Arial" w:cs="Arial"/>
            <w:sz w:val="22"/>
            <w:szCs w:val="22"/>
          </w:rPr>
          <w:delText>e</w:delText>
        </w:r>
      </w:del>
      <w:ins w:id="237" w:author="boe" w:date="2020-06-01T10:56:00Z">
        <w:r w:rsidR="0027021B">
          <w:rPr>
            <w:rFonts w:ascii="Arial" w:hAnsi="Arial" w:cs="Arial"/>
            <w:sz w:val="22"/>
            <w:szCs w:val="22"/>
          </w:rPr>
          <w:t>e</w:t>
        </w:r>
      </w:ins>
      <w:r w:rsidR="00423B42">
        <w:rPr>
          <w:rFonts w:ascii="Arial" w:hAnsi="Arial" w:cs="Arial"/>
          <w:sz w:val="22"/>
          <w:szCs w:val="22"/>
        </w:rPr>
        <w:t xml:space="preserve">xhibited </w:t>
      </w:r>
      <w:r w:rsidR="00B01142" w:rsidRPr="00C129AC">
        <w:rPr>
          <w:rFonts w:ascii="Arial" w:hAnsi="Arial" w:cs="Arial"/>
          <w:sz w:val="22"/>
          <w:szCs w:val="22"/>
        </w:rPr>
        <w:t>altered keratinocyte differentiation (downregulation of Krt77, Loricrin and</w:t>
      </w:r>
      <w:r w:rsidR="00B01142" w:rsidRPr="001466D0">
        <w:rPr>
          <w:rFonts w:ascii="Arial" w:hAnsi="Arial" w:cs="Arial"/>
          <w:sz w:val="22"/>
          <w:szCs w:val="22"/>
        </w:rPr>
        <w:t xml:space="preserve"> Nfkbia, upregulation of cystatin</w:t>
      </w:r>
      <w:del w:id="238" w:author="boe" w:date="2020-06-01T11:19:00Z">
        <w:r w:rsidR="00B01142" w:rsidRPr="001466D0" w:rsidDel="005A23E4">
          <w:rPr>
            <w:rFonts w:ascii="Arial" w:hAnsi="Arial" w:cs="Arial"/>
            <w:sz w:val="22"/>
            <w:szCs w:val="22"/>
          </w:rPr>
          <w:delText xml:space="preserve"> domain-containing 5</w:delText>
        </w:r>
      </w:del>
      <w:r w:rsidR="00B01142" w:rsidRPr="001466D0">
        <w:rPr>
          <w:rFonts w:ascii="Arial" w:hAnsi="Arial" w:cs="Arial"/>
          <w:sz w:val="22"/>
          <w:szCs w:val="22"/>
        </w:rPr>
        <w:t xml:space="preserve">), inflammation (downregulation of Nfkbia), and </w:t>
      </w:r>
      <w:r w:rsidR="00173AA9">
        <w:rPr>
          <w:rFonts w:ascii="Arial" w:hAnsi="Arial" w:cs="Arial"/>
          <w:sz w:val="22"/>
          <w:szCs w:val="22"/>
        </w:rPr>
        <w:t>upregulation of</w:t>
      </w:r>
      <w:r w:rsidR="00B01142" w:rsidRPr="001466D0">
        <w:rPr>
          <w:rFonts w:ascii="Arial" w:hAnsi="Arial" w:cs="Arial"/>
          <w:sz w:val="22"/>
          <w:szCs w:val="22"/>
        </w:rPr>
        <w:t xml:space="preserve"> metabolic regulators </w:t>
      </w:r>
      <w:r w:rsidR="00173AA9">
        <w:rPr>
          <w:rFonts w:ascii="Arial" w:hAnsi="Arial" w:cs="Arial"/>
          <w:sz w:val="22"/>
          <w:szCs w:val="22"/>
        </w:rPr>
        <w:t>(</w:t>
      </w:r>
      <w:r w:rsidR="00B01142" w:rsidRPr="001466D0">
        <w:rPr>
          <w:rFonts w:ascii="Arial" w:hAnsi="Arial" w:cs="Arial"/>
          <w:sz w:val="22"/>
          <w:szCs w:val="22"/>
        </w:rPr>
        <w:t>carbonic anhydrase II and retinol transport</w:t>
      </w:r>
      <w:r w:rsidR="00B01142">
        <w:rPr>
          <w:rFonts w:ascii="Arial" w:hAnsi="Arial" w:cs="Arial"/>
          <w:sz w:val="22"/>
          <w:szCs w:val="22"/>
        </w:rPr>
        <w:t xml:space="preserve"> (Rbp1)</w:t>
      </w:r>
      <w:r w:rsidR="00173AA9">
        <w:rPr>
          <w:rFonts w:ascii="Arial" w:hAnsi="Arial" w:cs="Arial"/>
          <w:sz w:val="22"/>
          <w:szCs w:val="22"/>
        </w:rPr>
        <w:t>)</w:t>
      </w:r>
      <w:r w:rsidR="00B01142">
        <w:rPr>
          <w:rFonts w:ascii="Arial" w:hAnsi="Arial" w:cs="Arial"/>
          <w:sz w:val="22"/>
          <w:szCs w:val="22"/>
        </w:rPr>
        <w:t xml:space="preserve"> (</w:t>
      </w:r>
      <w:r w:rsidR="00B01142" w:rsidRPr="00740286">
        <w:rPr>
          <w:rFonts w:ascii="Arial" w:hAnsi="Arial" w:cs="Arial"/>
          <w:b/>
          <w:sz w:val="22"/>
          <w:szCs w:val="22"/>
        </w:rPr>
        <w:t xml:space="preserve">Fig. </w:t>
      </w:r>
      <w:r w:rsidR="00037344" w:rsidRPr="00740286">
        <w:rPr>
          <w:rFonts w:ascii="Arial" w:hAnsi="Arial" w:cs="Arial"/>
          <w:b/>
          <w:sz w:val="22"/>
          <w:szCs w:val="22"/>
        </w:rPr>
        <w:t>4</w:t>
      </w:r>
      <w:r w:rsidR="00B01142">
        <w:rPr>
          <w:rFonts w:ascii="Arial" w:hAnsi="Arial" w:cs="Arial"/>
          <w:sz w:val="22"/>
          <w:szCs w:val="22"/>
        </w:rPr>
        <w:t>)</w:t>
      </w:r>
      <w:r w:rsidR="00B01142" w:rsidRPr="001466D0">
        <w:rPr>
          <w:rFonts w:ascii="Arial" w:hAnsi="Arial" w:cs="Arial"/>
          <w:sz w:val="22"/>
          <w:szCs w:val="22"/>
        </w:rPr>
        <w:t>. These changes were maintained during tumor formation, suggesting that they are likely to be important in ca</w:t>
      </w:r>
      <w:r w:rsidR="0005748B">
        <w:rPr>
          <w:rFonts w:ascii="Arial" w:hAnsi="Arial" w:cs="Arial"/>
          <w:sz w:val="22"/>
          <w:szCs w:val="22"/>
        </w:rPr>
        <w:t>rcinogenesis</w:t>
      </w:r>
      <w:r w:rsidR="00B01142" w:rsidRPr="001466D0">
        <w:rPr>
          <w:rFonts w:ascii="Arial" w:hAnsi="Arial" w:cs="Arial"/>
          <w:sz w:val="22"/>
          <w:szCs w:val="22"/>
        </w:rPr>
        <w:t>.</w:t>
      </w:r>
    </w:p>
    <w:p w14:paraId="605CE8F0" w14:textId="77777777" w:rsidR="005A23E4" w:rsidRDefault="005A23E4" w:rsidP="00FC5B9B">
      <w:pPr>
        <w:jc w:val="both"/>
        <w:rPr>
          <w:ins w:id="239" w:author="boe" w:date="2020-06-01T11:18:00Z"/>
          <w:rFonts w:ascii="Arial" w:hAnsi="Arial" w:cs="Arial"/>
          <w:sz w:val="22"/>
          <w:szCs w:val="22"/>
        </w:rPr>
      </w:pPr>
    </w:p>
    <w:p w14:paraId="67611CB2" w14:textId="77777777" w:rsidR="005A23E4" w:rsidRDefault="005A23E4" w:rsidP="00FC5B9B">
      <w:pPr>
        <w:jc w:val="both"/>
        <w:rPr>
          <w:ins w:id="240" w:author="boe" w:date="2020-06-01T11:20:00Z"/>
          <w:rFonts w:ascii="Arial" w:hAnsi="Arial" w:cs="Arial"/>
          <w:sz w:val="22"/>
          <w:szCs w:val="22"/>
        </w:rPr>
      </w:pPr>
    </w:p>
    <w:p w14:paraId="1C288102" w14:textId="76021AD3" w:rsidR="009A020D" w:rsidDel="005A23E4" w:rsidRDefault="005A23E4" w:rsidP="00FC5B9B">
      <w:pPr>
        <w:jc w:val="both"/>
        <w:rPr>
          <w:del w:id="241" w:author="boe" w:date="2020-06-01T11:21:00Z"/>
          <w:rFonts w:ascii="Arial" w:hAnsi="Arial" w:cs="Arial"/>
          <w:sz w:val="22"/>
          <w:szCs w:val="22"/>
        </w:rPr>
      </w:pPr>
      <w:ins w:id="242" w:author="boe" w:date="2020-06-01T11:21:00Z">
        <w:r w:rsidRPr="00C129AC">
          <w:rPr>
            <w:rFonts w:ascii="Arial" w:hAnsi="Arial" w:cs="Arial"/>
            <w:sz w:val="22"/>
            <w:szCs w:val="22"/>
          </w:rPr>
          <w:lastRenderedPageBreak/>
          <w:t xml:space="preserve">Clonal expansion in </w:t>
        </w:r>
        <w:r>
          <w:rPr>
            <w:rFonts w:ascii="Arial" w:hAnsi="Arial" w:cs="Arial"/>
            <w:sz w:val="22"/>
            <w:szCs w:val="22"/>
          </w:rPr>
          <w:t>UV-exposed</w:t>
        </w:r>
        <w:r w:rsidRPr="00C129AC">
          <w:rPr>
            <w:rFonts w:ascii="Arial" w:hAnsi="Arial" w:cs="Arial"/>
            <w:sz w:val="22"/>
            <w:szCs w:val="22"/>
          </w:rPr>
          <w:t xml:space="preserve"> areas was associated with upregulation of oxidative phosphorylation,</w:t>
        </w:r>
        <w:r>
          <w:rPr>
            <w:rFonts w:ascii="Arial" w:hAnsi="Arial" w:cs="Arial"/>
            <w:sz w:val="22"/>
            <w:szCs w:val="22"/>
          </w:rPr>
          <w:t xml:space="preserve"> </w:t>
        </w:r>
      </w:ins>
    </w:p>
    <w:p w14:paraId="73FFA179" w14:textId="3397F4AD" w:rsidR="00AE2A76" w:rsidRPr="00DE6519" w:rsidRDefault="008E1572" w:rsidP="00FC5B9B">
      <w:pPr>
        <w:jc w:val="both"/>
        <w:rPr>
          <w:rFonts w:ascii="Arial" w:eastAsia="Times New Roman" w:hAnsi="Arial" w:cs="Arial"/>
          <w:sz w:val="22"/>
          <w:szCs w:val="22"/>
        </w:rPr>
      </w:pPr>
      <w:r w:rsidRPr="007915B5">
        <w:rPr>
          <w:rFonts w:ascii="Arial" w:eastAsia="Calibri" w:hAnsi="Arial" w:cs="Arial"/>
          <w:noProof/>
          <w:sz w:val="22"/>
          <w:szCs w:val="22"/>
        </w:rPr>
        <mc:AlternateContent>
          <mc:Choice Requires="wpg">
            <w:drawing>
              <wp:anchor distT="0" distB="0" distL="114300" distR="114300" simplePos="0" relativeHeight="251680768" behindDoc="0" locked="0" layoutInCell="1" allowOverlap="1" wp14:anchorId="390516DF" wp14:editId="5F0878A4">
                <wp:simplePos x="0" y="0"/>
                <wp:positionH relativeFrom="column">
                  <wp:posOffset>3045784</wp:posOffset>
                </wp:positionH>
                <wp:positionV relativeFrom="paragraph">
                  <wp:posOffset>2141488</wp:posOffset>
                </wp:positionV>
                <wp:extent cx="3756660" cy="3693169"/>
                <wp:effectExtent l="0" t="0" r="0" b="0"/>
                <wp:wrapSquare wrapText="bothSides"/>
                <wp:docPr id="61"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756660" cy="3693169"/>
                          <a:chOff x="0" y="0"/>
                          <a:chExt cx="3757137" cy="3693563"/>
                        </a:xfrm>
                      </wpg:grpSpPr>
                      <pic:pic xmlns:pic="http://schemas.openxmlformats.org/drawingml/2006/picture">
                        <pic:nvPicPr>
                          <pic:cNvPr id="62" name="Picture 62">
                            <a:extLst/>
                          </pic:cNvPr>
                          <pic:cNvPicPr>
                            <a:picLocks/>
                          </pic:cNvPicPr>
                        </pic:nvPicPr>
                        <pic:blipFill rotWithShape="1">
                          <a:blip r:embed="rId34"/>
                          <a:srcRect l="20042" t="25147" r="44169" b="73539"/>
                          <a:stretch/>
                        </pic:blipFill>
                        <pic:spPr>
                          <a:xfrm>
                            <a:off x="532233" y="0"/>
                            <a:ext cx="3224904" cy="269834"/>
                          </a:xfrm>
                          <a:prstGeom prst="rect">
                            <a:avLst/>
                          </a:prstGeom>
                        </pic:spPr>
                      </pic:pic>
                      <pic:pic xmlns:pic="http://schemas.openxmlformats.org/drawingml/2006/picture">
                        <pic:nvPicPr>
                          <pic:cNvPr id="63" name="Picture 63">
                            <a:extLst/>
                          </pic:cNvPr>
                          <pic:cNvPicPr>
                            <a:picLocks/>
                          </pic:cNvPicPr>
                        </pic:nvPicPr>
                        <pic:blipFill rotWithShape="1">
                          <a:blip r:embed="rId35"/>
                          <a:srcRect l="20014" t="33446" r="43639" b="59450"/>
                          <a:stretch/>
                        </pic:blipFill>
                        <pic:spPr>
                          <a:xfrm>
                            <a:off x="532233" y="919882"/>
                            <a:ext cx="3224904" cy="1081288"/>
                          </a:xfrm>
                          <a:prstGeom prst="rect">
                            <a:avLst/>
                          </a:prstGeom>
                        </pic:spPr>
                      </pic:pic>
                      <pic:pic xmlns:pic="http://schemas.openxmlformats.org/drawingml/2006/picture">
                        <pic:nvPicPr>
                          <pic:cNvPr id="64" name="Picture 64">
                            <a:extLst/>
                          </pic:cNvPr>
                          <pic:cNvPicPr>
                            <a:picLocks/>
                          </pic:cNvPicPr>
                        </pic:nvPicPr>
                        <pic:blipFill rotWithShape="1">
                          <a:blip r:embed="rId34"/>
                          <a:srcRect l="20042" t="28408" r="44169" b="68572"/>
                          <a:stretch/>
                        </pic:blipFill>
                        <pic:spPr>
                          <a:xfrm>
                            <a:off x="532233" y="269834"/>
                            <a:ext cx="3224904" cy="620180"/>
                          </a:xfrm>
                          <a:prstGeom prst="rect">
                            <a:avLst/>
                          </a:prstGeom>
                        </pic:spPr>
                      </pic:pic>
                      <wps:wsp>
                        <wps:cNvPr id="65" name="TextBox 8">
                          <a:extLst/>
                        </wps:cNvPr>
                        <wps:cNvSpPr txBox="1"/>
                        <wps:spPr>
                          <a:xfrm>
                            <a:off x="1078691" y="1975310"/>
                            <a:ext cx="247650" cy="246380"/>
                          </a:xfrm>
                          <a:prstGeom prst="rect">
                            <a:avLst/>
                          </a:prstGeom>
                          <a:noFill/>
                        </wps:spPr>
                        <wps:txbx>
                          <w:txbxContent>
                            <w:p w14:paraId="461BA0FD"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1</w:t>
                              </w:r>
                            </w:p>
                          </w:txbxContent>
                        </wps:txbx>
                        <wps:bodyPr wrap="none" rtlCol="0">
                          <a:spAutoFit/>
                        </wps:bodyPr>
                      </wps:wsp>
                      <wps:wsp>
                        <wps:cNvPr id="66" name="TextBox 9">
                          <a:extLst/>
                        </wps:cNvPr>
                        <wps:cNvSpPr txBox="1"/>
                        <wps:spPr>
                          <a:xfrm>
                            <a:off x="1702973" y="1975310"/>
                            <a:ext cx="247650" cy="246380"/>
                          </a:xfrm>
                          <a:prstGeom prst="rect">
                            <a:avLst/>
                          </a:prstGeom>
                          <a:noFill/>
                        </wps:spPr>
                        <wps:txbx>
                          <w:txbxContent>
                            <w:p w14:paraId="2CFBF2D0"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3</w:t>
                              </w:r>
                            </w:p>
                          </w:txbxContent>
                        </wps:txbx>
                        <wps:bodyPr wrap="none" rtlCol="0">
                          <a:spAutoFit/>
                        </wps:bodyPr>
                      </wps:wsp>
                      <wps:wsp>
                        <wps:cNvPr id="67" name="TextBox 10">
                          <a:extLst/>
                        </wps:cNvPr>
                        <wps:cNvSpPr txBox="1"/>
                        <wps:spPr>
                          <a:xfrm>
                            <a:off x="3329217" y="1979450"/>
                            <a:ext cx="247650" cy="246380"/>
                          </a:xfrm>
                          <a:prstGeom prst="rect">
                            <a:avLst/>
                          </a:prstGeom>
                          <a:noFill/>
                        </wps:spPr>
                        <wps:txbx>
                          <w:txbxContent>
                            <w:p w14:paraId="589ED46D"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7</w:t>
                              </w:r>
                            </w:p>
                          </w:txbxContent>
                        </wps:txbx>
                        <wps:bodyPr wrap="none" rtlCol="0">
                          <a:spAutoFit/>
                        </wps:bodyPr>
                      </wps:wsp>
                      <wps:wsp>
                        <wps:cNvPr id="68" name="TextBox 11">
                          <a:extLst/>
                        </wps:cNvPr>
                        <wps:cNvSpPr txBox="1"/>
                        <wps:spPr>
                          <a:xfrm>
                            <a:off x="325550" y="312990"/>
                            <a:ext cx="256540" cy="246380"/>
                          </a:xfrm>
                          <a:prstGeom prst="rect">
                            <a:avLst/>
                          </a:prstGeom>
                          <a:noFill/>
                        </wps:spPr>
                        <wps:txbx>
                          <w:txbxContent>
                            <w:p w14:paraId="604842A5"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A</w:t>
                              </w:r>
                            </w:p>
                          </w:txbxContent>
                        </wps:txbx>
                        <wps:bodyPr wrap="none" rtlCol="0">
                          <a:spAutoFit/>
                        </wps:bodyPr>
                      </wps:wsp>
                      <wps:wsp>
                        <wps:cNvPr id="69" name="TextBox 12">
                          <a:extLst/>
                        </wps:cNvPr>
                        <wps:cNvSpPr txBox="1"/>
                        <wps:spPr>
                          <a:xfrm>
                            <a:off x="325550" y="1222202"/>
                            <a:ext cx="256540" cy="246380"/>
                          </a:xfrm>
                          <a:prstGeom prst="rect">
                            <a:avLst/>
                          </a:prstGeom>
                          <a:noFill/>
                        </wps:spPr>
                        <wps:txbx>
                          <w:txbxContent>
                            <w:p w14:paraId="4F31A71B"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A</w:t>
                              </w:r>
                            </w:p>
                          </w:txbxContent>
                        </wps:txbx>
                        <wps:bodyPr wrap="none" rtlCol="0">
                          <a:spAutoFit/>
                        </wps:bodyPr>
                      </wps:wsp>
                      <wps:wsp>
                        <wps:cNvPr id="70" name="TextBox 13">
                          <a:extLst/>
                        </wps:cNvPr>
                        <wps:cNvSpPr txBox="1"/>
                        <wps:spPr>
                          <a:xfrm>
                            <a:off x="325550" y="1630153"/>
                            <a:ext cx="252095" cy="246380"/>
                          </a:xfrm>
                          <a:prstGeom prst="rect">
                            <a:avLst/>
                          </a:prstGeom>
                          <a:noFill/>
                        </wps:spPr>
                        <wps:txbx>
                          <w:txbxContent>
                            <w:p w14:paraId="3EE4979E"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B</w:t>
                              </w:r>
                            </w:p>
                          </w:txbxContent>
                        </wps:txbx>
                        <wps:bodyPr wrap="none" rtlCol="0">
                          <a:spAutoFit/>
                        </wps:bodyPr>
                      </wps:wsp>
                      <wps:wsp>
                        <wps:cNvPr id="71" name="TextBox 14">
                          <a:extLst/>
                        </wps:cNvPr>
                        <wps:cNvSpPr txBox="1"/>
                        <wps:spPr>
                          <a:xfrm>
                            <a:off x="318656" y="657496"/>
                            <a:ext cx="252095" cy="246380"/>
                          </a:xfrm>
                          <a:prstGeom prst="rect">
                            <a:avLst/>
                          </a:prstGeom>
                          <a:noFill/>
                        </wps:spPr>
                        <wps:txbx>
                          <w:txbxContent>
                            <w:p w14:paraId="629955F3"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B</w:t>
                              </w:r>
                            </w:p>
                          </w:txbxContent>
                        </wps:txbx>
                        <wps:bodyPr wrap="none" rtlCol="0">
                          <a:spAutoFit/>
                        </wps:bodyPr>
                      </wps:wsp>
                      <wps:wsp>
                        <wps:cNvPr id="72" name="TextBox 15">
                          <a:extLst/>
                        </wps:cNvPr>
                        <wps:cNvSpPr txBox="1"/>
                        <wps:spPr>
                          <a:xfrm>
                            <a:off x="66656" y="421075"/>
                            <a:ext cx="386644" cy="246221"/>
                          </a:xfrm>
                          <a:prstGeom prst="rect">
                            <a:avLst/>
                          </a:prstGeom>
                          <a:noFill/>
                        </wps:spPr>
                        <wps:txbx>
                          <w:txbxContent>
                            <w:p w14:paraId="2F83250B" w14:textId="77777777" w:rsidR="005C72AF" w:rsidRDefault="005C72AF" w:rsidP="007915B5">
                              <w:pPr>
                                <w:pStyle w:val="NormalWeb"/>
                                <w:spacing w:before="0" w:beforeAutospacing="0" w:after="0" w:afterAutospacing="0"/>
                              </w:pPr>
                              <w:r>
                                <w:rPr>
                                  <w:rFonts w:asciiTheme="minorHAnsi" w:hAnsi="Calibri" w:cstheme="minorBidi"/>
                                  <w:b/>
                                  <w:bCs/>
                                  <w:color w:val="000000" w:themeColor="text1"/>
                                  <w:kern w:val="24"/>
                                  <w:sz w:val="20"/>
                                  <w:szCs w:val="20"/>
                                </w:rPr>
                                <w:t>EXP</w:t>
                              </w:r>
                            </w:p>
                          </w:txbxContent>
                        </wps:txbx>
                        <wps:bodyPr wrap="none" rtlCol="0">
                          <a:spAutoFit/>
                        </wps:bodyPr>
                      </wps:wsp>
                      <wps:wsp>
                        <wps:cNvPr id="73" name="TextBox 16">
                          <a:extLst/>
                        </wps:cNvPr>
                        <wps:cNvSpPr txBox="1"/>
                        <wps:spPr>
                          <a:xfrm>
                            <a:off x="0" y="1524848"/>
                            <a:ext cx="444352" cy="246221"/>
                          </a:xfrm>
                          <a:prstGeom prst="rect">
                            <a:avLst/>
                          </a:prstGeom>
                          <a:noFill/>
                        </wps:spPr>
                        <wps:txbx>
                          <w:txbxContent>
                            <w:p w14:paraId="5530E1B3" w14:textId="77777777" w:rsidR="005C72AF" w:rsidRDefault="005C72AF" w:rsidP="007915B5">
                              <w:pPr>
                                <w:pStyle w:val="NormalWeb"/>
                                <w:spacing w:before="0" w:beforeAutospacing="0" w:after="0" w:afterAutospacing="0"/>
                              </w:pPr>
                              <w:r>
                                <w:rPr>
                                  <w:rFonts w:asciiTheme="minorHAnsi" w:hAnsi="Calibri" w:cstheme="minorBidi"/>
                                  <w:b/>
                                  <w:bCs/>
                                  <w:color w:val="000000" w:themeColor="text1"/>
                                  <w:kern w:val="24"/>
                                  <w:sz w:val="20"/>
                                  <w:szCs w:val="20"/>
                                </w:rPr>
                                <w:t>TUM</w:t>
                              </w:r>
                            </w:p>
                          </w:txbxContent>
                        </wps:txbx>
                        <wps:bodyPr wrap="none" rtlCol="0">
                          <a:spAutoFit/>
                        </wps:bodyPr>
                      </wps:wsp>
                      <wps:wsp>
                        <wps:cNvPr id="74" name="Straight Connector 74">
                          <a:extLst/>
                        </wps:cNvPr>
                        <wps:cNvCnPr>
                          <a:cxnSpLocks/>
                        </wps:cNvCnPr>
                        <wps:spPr>
                          <a:xfrm flipH="1">
                            <a:off x="529010" y="1895870"/>
                            <a:ext cx="3200400" cy="0"/>
                          </a:xfrm>
                          <a:prstGeom prst="line">
                            <a:avLst/>
                          </a:prstGeom>
                          <a:ln w="31750">
                            <a:solidFill>
                              <a:srgbClr val="00B0F0"/>
                            </a:solidFill>
                            <a:prstDash val="sysDash"/>
                          </a:ln>
                        </wps:spPr>
                        <wps:style>
                          <a:lnRef idx="1">
                            <a:schemeClr val="accent1"/>
                          </a:lnRef>
                          <a:fillRef idx="0">
                            <a:schemeClr val="accent1"/>
                          </a:fillRef>
                          <a:effectRef idx="0">
                            <a:schemeClr val="accent1"/>
                          </a:effectRef>
                          <a:fontRef idx="minor">
                            <a:schemeClr val="tx1"/>
                          </a:fontRef>
                        </wps:style>
                        <wps:bodyPr/>
                      </wps:wsp>
                      <wps:wsp>
                        <wps:cNvPr id="75" name="TextBox 17">
                          <a:extLst/>
                        </wps:cNvPr>
                        <wps:cNvSpPr txBox="1"/>
                        <wps:spPr>
                          <a:xfrm>
                            <a:off x="84343" y="2291333"/>
                            <a:ext cx="3644093" cy="1402230"/>
                          </a:xfrm>
                          <a:prstGeom prst="rect">
                            <a:avLst/>
                          </a:prstGeom>
                          <a:noFill/>
                        </wps:spPr>
                        <wps:txbx>
                          <w:txbxContent>
                            <w:p w14:paraId="4F4F6D8A" w14:textId="3CE76D17" w:rsidR="005C72AF" w:rsidRPr="00F0433F" w:rsidRDefault="005C72AF" w:rsidP="007915B5">
                              <w:pPr>
                                <w:pStyle w:val="NormalWeb"/>
                                <w:spacing w:before="0" w:beforeAutospacing="0" w:after="0" w:afterAutospacing="0"/>
                                <w:jc w:val="both"/>
                                <w:rPr>
                                  <w:sz w:val="36"/>
                                </w:rPr>
                              </w:pPr>
                              <w:r w:rsidRPr="00F0433F">
                                <w:rPr>
                                  <w:rFonts w:ascii="Arial" w:hAnsi="Arial" w:cs="Arial"/>
                                  <w:b/>
                                  <w:bCs/>
                                  <w:color w:val="000000" w:themeColor="text1"/>
                                  <w:kern w:val="24"/>
                                  <w:sz w:val="16"/>
                                  <w:szCs w:val="12"/>
                                </w:rPr>
                                <w:t>Fig</w:t>
                              </w:r>
                              <w:r>
                                <w:rPr>
                                  <w:rFonts w:ascii="Arial" w:hAnsi="Arial" w:cs="Arial"/>
                                  <w:b/>
                                  <w:bCs/>
                                  <w:color w:val="000000" w:themeColor="text1"/>
                                  <w:kern w:val="24"/>
                                  <w:sz w:val="16"/>
                                  <w:szCs w:val="12"/>
                                </w:rPr>
                                <w:t>ure</w:t>
                              </w:r>
                              <w:r w:rsidRPr="00F0433F">
                                <w:rPr>
                                  <w:rFonts w:ascii="Arial" w:hAnsi="Arial" w:cs="Arial"/>
                                  <w:b/>
                                  <w:bCs/>
                                  <w:color w:val="000000" w:themeColor="text1"/>
                                  <w:kern w:val="24"/>
                                  <w:sz w:val="16"/>
                                  <w:szCs w:val="12"/>
                                </w:rPr>
                                <w:t xml:space="preserve"> </w:t>
                              </w:r>
                              <w:r>
                                <w:rPr>
                                  <w:rFonts w:ascii="Arial" w:hAnsi="Arial" w:cs="Arial"/>
                                  <w:b/>
                                  <w:bCs/>
                                  <w:color w:val="000000" w:themeColor="text1"/>
                                  <w:kern w:val="24"/>
                                  <w:sz w:val="16"/>
                                  <w:szCs w:val="12"/>
                                </w:rPr>
                                <w:t>5</w:t>
                              </w:r>
                              <w:r w:rsidRPr="00F0433F">
                                <w:rPr>
                                  <w:rFonts w:ascii="Arial" w:hAnsi="Arial" w:cs="Arial"/>
                                  <w:b/>
                                  <w:bCs/>
                                  <w:color w:val="000000" w:themeColor="text1"/>
                                  <w:kern w:val="24"/>
                                  <w:sz w:val="16"/>
                                  <w:szCs w:val="12"/>
                                </w:rPr>
                                <w:t xml:space="preserve">. InferCNV Identifies Recurrent Copy Number Variations (CNV) in EXP and Tumor samples.  </w:t>
                              </w:r>
                              <w:r w:rsidRPr="00F0433F">
                                <w:rPr>
                                  <w:rFonts w:ascii="Arial" w:hAnsi="Arial" w:cs="Arial"/>
                                  <w:color w:val="000000" w:themeColor="text1"/>
                                  <w:kern w:val="24"/>
                                  <w:sz w:val="16"/>
                                  <w:szCs w:val="12"/>
                                </w:rPr>
                                <w:t xml:space="preserve">Two samples processed for InferCNV are shown: an EXP sample following 3-month exposure (top row) and a tumor sample (bottom row) highlighting two scRNAseq-based transcriptional clusters each (A, B) within each sample. Each row containing </w:t>
                              </w:r>
                              <w:r w:rsidRPr="00F0433F">
                                <w:rPr>
                                  <w:rFonts w:ascii="Arial" w:hAnsi="Arial" w:cs="Arial"/>
                                  <w:color w:val="C00000"/>
                                  <w:kern w:val="24"/>
                                  <w:sz w:val="16"/>
                                  <w:szCs w:val="12"/>
                                </w:rPr>
                                <w:t>red</w:t>
                              </w:r>
                              <w:r w:rsidRPr="00F0433F">
                                <w:rPr>
                                  <w:rFonts w:ascii="Arial" w:hAnsi="Arial" w:cs="Arial"/>
                                  <w:color w:val="000000" w:themeColor="text1"/>
                                  <w:kern w:val="24"/>
                                  <w:sz w:val="16"/>
                                  <w:szCs w:val="12"/>
                                </w:rPr>
                                <w:t xml:space="preserve"> (gain) or </w:t>
                              </w:r>
                              <w:r w:rsidRPr="00F0433F">
                                <w:rPr>
                                  <w:rFonts w:ascii="Arial" w:hAnsi="Arial" w:cs="Arial"/>
                                  <w:color w:val="0070C0"/>
                                  <w:kern w:val="24"/>
                                  <w:sz w:val="16"/>
                                  <w:szCs w:val="12"/>
                                </w:rPr>
                                <w:t>blue</w:t>
                              </w:r>
                              <w:r w:rsidRPr="00F0433F">
                                <w:rPr>
                                  <w:rFonts w:ascii="Arial" w:hAnsi="Arial" w:cs="Arial"/>
                                  <w:color w:val="000000" w:themeColor="text1"/>
                                  <w:kern w:val="24"/>
                                  <w:sz w:val="16"/>
                                  <w:szCs w:val="12"/>
                                </w:rPr>
                                <w:t xml:space="preserve"> (loss) lines is one sequenced cell. On the bottom, chromosomes 1, 3, 7 are highlighted showing areas with the most recurrent CNVs. Whereas the EXP sample shows some gains and losses in Chr 7, the tumor sample appears to show recurrent gains in Chr 1, 3, 7.  Within cluster B of the tumor sample, the dotted blue line delineates distinct genetic subpopulations bearing distinct sets of CNVs. Above the blue line are cells enriched for gains in Chr 7; below the line show cells enriched for gains in Chr 3, but not Chr 7. </w:t>
                              </w:r>
                            </w:p>
                          </w:txbxContent>
                        </wps:txbx>
                        <wps:bodyPr wrap="square" lIns="0" tIns="0" rIns="0" bIns="0" rtlCol="0">
                          <a:spAutoFit/>
                        </wps:bodyPr>
                      </wps:wsp>
                    </wpg:wgp>
                  </a:graphicData>
                </a:graphic>
              </wp:anchor>
            </w:drawing>
          </mc:Choice>
          <mc:Fallback>
            <w:pict>
              <v:group w14:anchorId="390516DF" id="_x0000_s1084" style="position:absolute;left:0;text-align:left;margin-left:239.85pt;margin-top:168.6pt;width:295.8pt;height:290.8pt;z-index:251680768" coordsize="37571,36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">
                <v:shape id="Picture 62" o:spid="_x0000_s1085" type="#_x0000_t75" style="position:absolute;left:5322;width:32249;height:2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Kva7BAAAA2wAAAA8AAABkcnMvZG93bnJldi54bWxEj0trAkEQhO8B/8PQgrc4GxGRjaMEcUAw&#10;Fx94bnZ6H2SnZ9lpdf33mUDAY1FVX1GrzeBbdac+NoENfEwzUMRFcA1XBi5n+74EFQXZYRuYDDwp&#10;wmY9elth7sKDj3Q/SaUShGOOBmqRLtc6FjV5jNPQESevDL1HSbKvtOvxkeC+1bMsW2iPDaeFGjva&#10;1lT8nG7eAAcr2+vh8D0vubShFWt3V2vMZDx8fYISGuQV/m/vnYHFDP6+pB+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eKva7BAAAA2wAAAA8AAAAAAAAAAAAAAAAAnwIA&#10;AGRycy9kb3ducmV2LnhtbFBLBQYAAAAABAAEAPcAAACNAwAAAAA=&#10;">
                  <v:imagedata r:id="rId36" o:title="" croptop="16480f" cropbottom="48195f" cropleft="13135f" cropright="28947f"/>
                  <v:path arrowok="t"/>
                  <o:lock v:ext="edit" aspectratio="f"/>
                </v:shape>
                <v:shape id="Picture 63" o:spid="_x0000_s1086" type="#_x0000_t75" style="position:absolute;left:5322;top:9198;width:32249;height:10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TJ6DGAAAA2wAAAA8AAABkcnMvZG93bnJldi54bWxEj09rwkAUxO8Fv8PyhF6K2dhSKamrqCDk&#10;UvBfib09ss8kmH0bstskfvuuUPA4zMxvmPlyMLXoqHWVZQXTKAZBnFtdcaHgdNxOPkA4j6yxtkwK&#10;buRguRg9zTHRtuc9dQdfiABhl6CC0vsmkdLlJRl0kW2Ig3exrUEfZFtI3WIf4KaWr3E8kwYrDgsl&#10;NrQpKb8efo2C/XUjt9l3/rX6qS7Zbv1+vvUvqVLP42H1CcLT4B/h/3aqFcze4P4l/AC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NMnoMYAAADbAAAADwAAAAAAAAAAAAAA&#10;AACfAgAAZHJzL2Rvd25yZXYueG1sUEsFBgAAAAAEAAQA9wAAAJIDAAAAAA==&#10;">
                  <v:imagedata r:id="rId37" o:title="" croptop="21919f" cropbottom="38961f" cropleft="13116f" cropright="28599f"/>
                  <v:path arrowok="t"/>
                  <o:lock v:ext="edit" aspectratio="f"/>
                </v:shape>
                <v:shape id="Picture 64" o:spid="_x0000_s1087" type="#_x0000_t75" style="position:absolute;left:5322;top:2698;width:32249;height:6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V4rbFAAAA2wAAAA8AAABkcnMvZG93bnJldi54bWxEj0FrwkAUhO8F/8PyhN7qRimhRNcQA5GW&#10;SmnVg8dH9pkNZt+G7FbTf98VCj0OM/MNs8pH24krDb51rGA+S0AQ10633Cg4HqqnFxA+IGvsHJOC&#10;H/KQrycPK8y0u/EXXfehERHCPkMFJoQ+k9LXhiz6meuJo3d2g8UQ5dBIPeAtwm0nF0mSSostxwWD&#10;PZWG6sv+2yoYz++2/KwORXH6KLebnXwzJu2VepyOxRJEoDH8h//ar1pB+gz3L/EHyP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leK2xQAAANsAAAAPAAAAAAAAAAAAAAAA&#10;AJ8CAABkcnMvZG93bnJldi54bWxQSwUGAAAAAAQABAD3AAAAkQMAAAAA&#10;">
                  <v:imagedata r:id="rId36" o:title="" croptop="18617f" cropbottom="44939f" cropleft="13135f" cropright="28947f"/>
                  <v:path arrowok="t"/>
                  <o:lock v:ext="edit" aspectratio="f"/>
                </v:shape>
                <v:shape id="TextBox 8" o:spid="_x0000_s1088" type="#_x0000_t202" style="position:absolute;left:10786;top:19753;width:2477;height:24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qPsQA&#10;AADbAAAADwAAAGRycy9kb3ducmV2LnhtbESP0WrCQBRE3wv9h+UW+lY3hio2ZiMlttA3re0HXLLX&#10;bJrs3ZBdNfr1XUHwcZiZM0y+Gm0njjT4xrGC6SQBQVw53XCt4Pfn82UBwgdkjZ1jUnAmD6vi8SHH&#10;TLsTf9NxF2oRIewzVGBC6DMpfWXIop+4njh6ezdYDFEOtdQDniLcdjJNkrm02HBcMNhTaahqdwer&#10;YJHYTdu+pVtvXy/TmSnX7qP/U+r5aXxfggg0hnv41v7SCuYzuH6JP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xKj7EAAAA2wAAAA8AAAAAAAAAAAAAAAAAmAIAAGRycy9k&#10;b3ducmV2LnhtbFBLBQYAAAAABAAEAPUAAACJAwAAAAA=&#10;" filled="f" stroked="f">
                  <v:textbox style="mso-fit-shape-to-text:t">
                    <w:txbxContent>
                      <w:p w14:paraId="461BA0FD"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1</w:t>
                        </w:r>
                      </w:p>
                    </w:txbxContent>
                  </v:textbox>
                </v:shape>
                <v:shape id="TextBox 9" o:spid="_x0000_s1089" type="#_x0000_t202" style="position:absolute;left:17029;top:19753;width:2477;height:24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2CFBF2D0"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3</w:t>
                        </w:r>
                      </w:p>
                    </w:txbxContent>
                  </v:textbox>
                </v:shape>
                <v:shape id="TextBox 10" o:spid="_x0000_s1090" type="#_x0000_t202" style="position:absolute;left:33292;top:19794;width:2476;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589ED46D"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7</w:t>
                        </w:r>
                      </w:p>
                    </w:txbxContent>
                  </v:textbox>
                </v:shape>
                <v:shape id="TextBox 11" o:spid="_x0000_s1091" type="#_x0000_t202" style="position:absolute;left:3255;top:3129;width:2565;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CFoMEA&#10;AADbAAAADwAAAGRycy9kb3ducmV2LnhtbERP3WrCMBS+F3yHcITd2VTZpOuMMtwG3k2rD3Bozpqu&#10;zUlpsrbz6ZeLgZcf3/92P9lWDNT72rGCVZKCIC6drrlScL18LDMQPiBrbB2Tgl/ysN/NZ1vMtRv5&#10;TEMRKhFD2OeowITQ5VL60pBFn7iOOHJfrrcYIuwrqXscY7ht5TpNN9JizbHBYEcHQ2VT/FgFWWo/&#10;m+Z5ffL28bZ6Moc39959K/WwmF5fQASawl387z5qBZs4Nn6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whaDBAAAA2wAAAA8AAAAAAAAAAAAAAAAAmAIAAGRycy9kb3du&#10;cmV2LnhtbFBLBQYAAAAABAAEAPUAAACGAwAAAAA=&#10;" filled="f" stroked="f">
                  <v:textbox style="mso-fit-shape-to-text:t">
                    <w:txbxContent>
                      <w:p w14:paraId="604842A5"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A</w:t>
                        </w:r>
                      </w:p>
                    </w:txbxContent>
                  </v:textbox>
                </v:shape>
                <v:shape id="TextBox 12" o:spid="_x0000_s1092" type="#_x0000_t202" style="position:absolute;left:3255;top:12222;width:2565;height:24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gO8IA&#10;AADbAAAADwAAAGRycy9kb3ducmV2LnhtbESP0YrCMBRE34X9h3AX9k1TZRWtRllcBd90XT/g0lyb&#10;2uamNFGrX28EwcdhZs4ws0VrK3GhxheOFfR7CQjizOmCcwWH/3V3DMIHZI2VY1JwIw+L+Udnhql2&#10;V/6jyz7kIkLYp6jAhFCnUvrMkEXfczVx9I6usRiibHKpG7xGuK3kIElG0mLBccFgTUtDWbk/WwXj&#10;xG7LcjLYeft97w/N8tet6pNSX5/tzxREoDa8w6/2RisYTe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CA7wgAAANsAAAAPAAAAAAAAAAAAAAAAAJgCAABkcnMvZG93&#10;bnJldi54bWxQSwUGAAAAAAQABAD1AAAAhwMAAAAA&#10;" filled="f" stroked="f">
                  <v:textbox style="mso-fit-shape-to-text:t">
                    <w:txbxContent>
                      <w:p w14:paraId="4F31A71B"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A</w:t>
                        </w:r>
                      </w:p>
                    </w:txbxContent>
                  </v:textbox>
                </v:shape>
                <v:shape id="TextBox 13" o:spid="_x0000_s1093" type="#_x0000_t202" style="position:absolute;left:3255;top:16301;width:252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fe8EA&#10;AADbAAAADwAAAGRycy9kb3ducmV2LnhtbERP3U7CMBS+N+EdmkPinXQQkDkohIAm3gnTBzhZj+vY&#10;erq0BSZPby9MvPzy/a+3g+3ElXxoHCuYTjIQxJXTDdcKvj7fnnIQISJr7ByTgh8KsN2MHtZYaHfj&#10;E13LWIsUwqFABSbGvpAyVIYshonriRP37bzFmKCvpfZ4S+G2k7Mse5YWG04NBnvaG6ra8mIV5Jn9&#10;aNuX2THY+X26MPuDe+3PSj2Oh90KRKQh/ov/3O9awTKtT1/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H3vBAAAA2wAAAA8AAAAAAAAAAAAAAAAAmAIAAGRycy9kb3du&#10;cmV2LnhtbFBLBQYAAAAABAAEAPUAAACGAwAAAAA=&#10;" filled="f" stroked="f">
                  <v:textbox style="mso-fit-shape-to-text:t">
                    <w:txbxContent>
                      <w:p w14:paraId="3EE4979E"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B</w:t>
                        </w:r>
                      </w:p>
                    </w:txbxContent>
                  </v:textbox>
                </v:shape>
                <v:shape id="TextBox 14" o:spid="_x0000_s1094" type="#_x0000_t202" style="position:absolute;left:3186;top:6574;width:252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O64MMA&#10;AADbAAAADwAAAGRycy9kb3ducmV2LnhtbESPwW7CMBBE75X4B2uRuIETBAUCBiFaJG5tgQ9YxUsc&#10;Eq+j2IW0X18jIfU4mpk3mtWms7W4UetLxwrSUQKCOHe65ELB+bQfzkH4gKyxdkwKfsjDZt17WWGm&#10;3Z2/6HYMhYgQ9hkqMCE0mZQ+N2TRj1xDHL2Lay2GKNtC6hbvEW5rOU6SV2mx5LhgsKGdobw6flsF&#10;88R+VNVi/Ont5Dedmt2be2+uSg363XYJIlAX/sPP9kErmKX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O64MMAAADbAAAADwAAAAAAAAAAAAAAAACYAgAAZHJzL2Rv&#10;d25yZXYueG1sUEsFBgAAAAAEAAQA9QAAAIgDAAAAAA==&#10;" filled="f" stroked="f">
                  <v:textbox style="mso-fit-shape-to-text:t">
                    <w:txbxContent>
                      <w:p w14:paraId="629955F3" w14:textId="77777777" w:rsidR="005C72AF" w:rsidRDefault="005C72AF" w:rsidP="007915B5">
                        <w:pPr>
                          <w:pStyle w:val="NormalWeb"/>
                          <w:spacing w:before="0" w:beforeAutospacing="0" w:after="0" w:afterAutospacing="0"/>
                        </w:pPr>
                        <w:r>
                          <w:rPr>
                            <w:rFonts w:asciiTheme="minorHAnsi" w:hAnsi="Calibri" w:cstheme="minorBidi"/>
                            <w:color w:val="000000" w:themeColor="text1"/>
                            <w:kern w:val="24"/>
                            <w:sz w:val="20"/>
                            <w:szCs w:val="20"/>
                          </w:rPr>
                          <w:t>B</w:t>
                        </w:r>
                      </w:p>
                    </w:txbxContent>
                  </v:textbox>
                </v:shape>
                <v:shape id="TextBox 15" o:spid="_x0000_s1095" type="#_x0000_t202" style="position:absolute;left:666;top:4210;width:3867;height:24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kl8QA&#10;AADbAAAADwAAAGRycy9kb3ducmV2LnhtbESPwW7CMBBE75X6D9YicSMOEVAaYlAFReqNlvYDVvES&#10;h8TrKDaQ9uvrSkg9jmbmjabYDLYVV+p97VjBNElBEJdO11wp+PrcT5YgfEDW2DomBd/kYbN+fCgw&#10;1+7GH3Q9hkpECPscFZgQulxKXxqy6BPXEUfv5HqLIcq+krrHW4TbVmZpupAWa44LBjvaGiqb48Uq&#10;WKb20DTP2bu3s5/p3Gx37rU7KzUeDS8rEIGG8B++t9+0gqc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BJJfEAAAA2wAAAA8AAAAAAAAAAAAAAAAAmAIAAGRycy9k&#10;b3ducmV2LnhtbFBLBQYAAAAABAAEAPUAAACJAwAAAAA=&#10;" filled="f" stroked="f">
                  <v:textbox style="mso-fit-shape-to-text:t">
                    <w:txbxContent>
                      <w:p w14:paraId="2F83250B" w14:textId="77777777" w:rsidR="005C72AF" w:rsidRDefault="005C72AF" w:rsidP="007915B5">
                        <w:pPr>
                          <w:pStyle w:val="NormalWeb"/>
                          <w:spacing w:before="0" w:beforeAutospacing="0" w:after="0" w:afterAutospacing="0"/>
                        </w:pPr>
                        <w:r>
                          <w:rPr>
                            <w:rFonts w:asciiTheme="minorHAnsi" w:hAnsi="Calibri" w:cstheme="minorBidi"/>
                            <w:b/>
                            <w:bCs/>
                            <w:color w:val="000000" w:themeColor="text1"/>
                            <w:kern w:val="24"/>
                            <w:sz w:val="20"/>
                            <w:szCs w:val="20"/>
                          </w:rPr>
                          <w:t>EXP</w:t>
                        </w:r>
                      </w:p>
                    </w:txbxContent>
                  </v:textbox>
                </v:shape>
                <v:shape id="TextBox 16" o:spid="_x0000_s1096" type="#_x0000_t202" style="position:absolute;top:15248;width:4443;height:24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BDMQA&#10;AADbAAAADwAAAGRycy9kb3ducmV2LnhtbESPwW7CMBBE70j8g7VIvRUntKU04KAKqMQNCnzAKt7G&#10;IfE6il1I+/W4UiWOo5l5o1kse9uIC3W+cqwgHScgiAunKy4VnI4fjzMQPiBrbByTgh/ysMyHgwVm&#10;2l35ky6HUIoIYZ+hAhNCm0npC0MW/di1xNH7cp3FEGVXSt3hNcJtIydJMpUWK44LBltaGSrqw7dV&#10;MEvsrq7fJntvn3/TF7Nau017Vuph1L/PQQTqwz38395qBa9P8Pcl/gC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NgQzEAAAA2wAAAA8AAAAAAAAAAAAAAAAAmAIAAGRycy9k&#10;b3ducmV2LnhtbFBLBQYAAAAABAAEAPUAAACJAwAAAAA=&#10;" filled="f" stroked="f">
                  <v:textbox style="mso-fit-shape-to-text:t">
                    <w:txbxContent>
                      <w:p w14:paraId="5530E1B3" w14:textId="77777777" w:rsidR="005C72AF" w:rsidRDefault="005C72AF" w:rsidP="007915B5">
                        <w:pPr>
                          <w:pStyle w:val="NormalWeb"/>
                          <w:spacing w:before="0" w:beforeAutospacing="0" w:after="0" w:afterAutospacing="0"/>
                        </w:pPr>
                        <w:r>
                          <w:rPr>
                            <w:rFonts w:asciiTheme="minorHAnsi" w:hAnsi="Calibri" w:cstheme="minorBidi"/>
                            <w:b/>
                            <w:bCs/>
                            <w:color w:val="000000" w:themeColor="text1"/>
                            <w:kern w:val="24"/>
                            <w:sz w:val="20"/>
                            <w:szCs w:val="20"/>
                          </w:rPr>
                          <w:t>TUM</w:t>
                        </w:r>
                      </w:p>
                    </w:txbxContent>
                  </v:textbox>
                </v:shape>
                <v:line id="Straight Connector 74" o:spid="_x0000_s1097" style="position:absolute;flip:x;visibility:visible;mso-wrap-style:square" from="5290,18958" to="37294,18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rsGcQAAADbAAAADwAAAGRycy9kb3ducmV2LnhtbESPQYvCMBSE7wv+h/CEva2psq5ajSIL&#10;wh5E2Cqot0fzbKvNS22i1n9vBMHjMDPfMJNZY0pxpdoVlhV0OxEI4tTqgjMFm/XiawjCeWSNpWVS&#10;cCcHs2nrY4Kxtjf+p2viMxEg7GJUkHtfxVK6NCeDrmMr4uAdbG3QB1lnUtd4C3BTyl4U/UiDBYeF&#10;HCv6zSk9JRej4LgcLFZbivprt99dRvJ86DWJVOqz3czHIDw1/h1+tf+0gsE3PL+EH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iuwZxAAAANsAAAAPAAAAAAAAAAAA&#10;AAAAAKECAABkcnMvZG93bnJldi54bWxQSwUGAAAAAAQABAD5AAAAkgMAAAAA&#10;" strokecolor="#00b0f0" strokeweight="2.5pt">
                  <v:stroke dashstyle="3 1" joinstyle="miter"/>
                  <o:lock v:ext="edit" shapetype="f"/>
                </v:line>
                <v:shape id="TextBox 17" o:spid="_x0000_s1098" type="#_x0000_t202" style="position:absolute;left:843;top:22913;width:36441;height:14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QEosQA&#10;AADbAAAADwAAAGRycy9kb3ducmV2LnhtbESPQWvCQBSE7wX/w/IKvRTdJFCtqauItCDeGr309th9&#10;TUKzb0N2TdL8ercg9DjMzDfMZjfaRvTU+dqxgnSRgCDWztRcKricP+avIHxANtg4JgW/5GG3nT1s&#10;MDdu4E/qi1CKCGGfo4IqhDaX0uuKLPqFa4mj9+06iyHKrpSmwyHCbSOzJFlKizXHhQpbOlSkf4qr&#10;VbAc39vn05qyYdJNz19TmgZKlXp6HPdvIAKN4T98bx+NgtUL/H2JP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BKLEAAAA2wAAAA8AAAAAAAAAAAAAAAAAmAIAAGRycy9k&#10;b3ducmV2LnhtbFBLBQYAAAAABAAEAPUAAACJAwAAAAA=&#10;" filled="f" stroked="f">
                  <v:textbox style="mso-fit-shape-to-text:t" inset="0,0,0,0">
                    <w:txbxContent>
                      <w:p w14:paraId="4F4F6D8A" w14:textId="3CE76D17" w:rsidR="005C72AF" w:rsidRPr="00F0433F" w:rsidRDefault="005C72AF" w:rsidP="007915B5">
                        <w:pPr>
                          <w:pStyle w:val="NormalWeb"/>
                          <w:spacing w:before="0" w:beforeAutospacing="0" w:after="0" w:afterAutospacing="0"/>
                          <w:jc w:val="both"/>
                          <w:rPr>
                            <w:sz w:val="36"/>
                          </w:rPr>
                        </w:pPr>
                        <w:r w:rsidRPr="00F0433F">
                          <w:rPr>
                            <w:rFonts w:ascii="Arial" w:hAnsi="Arial" w:cs="Arial"/>
                            <w:b/>
                            <w:bCs/>
                            <w:color w:val="000000" w:themeColor="text1"/>
                            <w:kern w:val="24"/>
                            <w:sz w:val="16"/>
                            <w:szCs w:val="12"/>
                          </w:rPr>
                          <w:t>Fig</w:t>
                        </w:r>
                        <w:r>
                          <w:rPr>
                            <w:rFonts w:ascii="Arial" w:hAnsi="Arial" w:cs="Arial"/>
                            <w:b/>
                            <w:bCs/>
                            <w:color w:val="000000" w:themeColor="text1"/>
                            <w:kern w:val="24"/>
                            <w:sz w:val="16"/>
                            <w:szCs w:val="12"/>
                          </w:rPr>
                          <w:t>ure</w:t>
                        </w:r>
                        <w:r w:rsidRPr="00F0433F">
                          <w:rPr>
                            <w:rFonts w:ascii="Arial" w:hAnsi="Arial" w:cs="Arial"/>
                            <w:b/>
                            <w:bCs/>
                            <w:color w:val="000000" w:themeColor="text1"/>
                            <w:kern w:val="24"/>
                            <w:sz w:val="16"/>
                            <w:szCs w:val="12"/>
                          </w:rPr>
                          <w:t xml:space="preserve"> </w:t>
                        </w:r>
                        <w:r>
                          <w:rPr>
                            <w:rFonts w:ascii="Arial" w:hAnsi="Arial" w:cs="Arial"/>
                            <w:b/>
                            <w:bCs/>
                            <w:color w:val="000000" w:themeColor="text1"/>
                            <w:kern w:val="24"/>
                            <w:sz w:val="16"/>
                            <w:szCs w:val="12"/>
                          </w:rPr>
                          <w:t>5</w:t>
                        </w:r>
                        <w:r w:rsidRPr="00F0433F">
                          <w:rPr>
                            <w:rFonts w:ascii="Arial" w:hAnsi="Arial" w:cs="Arial"/>
                            <w:b/>
                            <w:bCs/>
                            <w:color w:val="000000" w:themeColor="text1"/>
                            <w:kern w:val="24"/>
                            <w:sz w:val="16"/>
                            <w:szCs w:val="12"/>
                          </w:rPr>
                          <w:t xml:space="preserve">. InferCNV Identifies Recurrent Copy Number Variations (CNV) in EXP and Tumor samples.  </w:t>
                        </w:r>
                        <w:r w:rsidRPr="00F0433F">
                          <w:rPr>
                            <w:rFonts w:ascii="Arial" w:hAnsi="Arial" w:cs="Arial"/>
                            <w:color w:val="000000" w:themeColor="text1"/>
                            <w:kern w:val="24"/>
                            <w:sz w:val="16"/>
                            <w:szCs w:val="12"/>
                          </w:rPr>
                          <w:t xml:space="preserve">Two samples processed for InferCNV are shown: an EXP sample following 3-month exposure (top row) and a tumor sample (bottom row) highlighting two scRNAseq-based transcriptional clusters each (A, B) within each sample. Each row containing </w:t>
                        </w:r>
                        <w:r w:rsidRPr="00F0433F">
                          <w:rPr>
                            <w:rFonts w:ascii="Arial" w:hAnsi="Arial" w:cs="Arial"/>
                            <w:color w:val="C00000"/>
                            <w:kern w:val="24"/>
                            <w:sz w:val="16"/>
                            <w:szCs w:val="12"/>
                          </w:rPr>
                          <w:t>red</w:t>
                        </w:r>
                        <w:r w:rsidRPr="00F0433F">
                          <w:rPr>
                            <w:rFonts w:ascii="Arial" w:hAnsi="Arial" w:cs="Arial"/>
                            <w:color w:val="000000" w:themeColor="text1"/>
                            <w:kern w:val="24"/>
                            <w:sz w:val="16"/>
                            <w:szCs w:val="12"/>
                          </w:rPr>
                          <w:t xml:space="preserve"> (gain) or </w:t>
                        </w:r>
                        <w:r w:rsidRPr="00F0433F">
                          <w:rPr>
                            <w:rFonts w:ascii="Arial" w:hAnsi="Arial" w:cs="Arial"/>
                            <w:color w:val="0070C0"/>
                            <w:kern w:val="24"/>
                            <w:sz w:val="16"/>
                            <w:szCs w:val="12"/>
                          </w:rPr>
                          <w:t>blue</w:t>
                        </w:r>
                        <w:r w:rsidRPr="00F0433F">
                          <w:rPr>
                            <w:rFonts w:ascii="Arial" w:hAnsi="Arial" w:cs="Arial"/>
                            <w:color w:val="000000" w:themeColor="text1"/>
                            <w:kern w:val="24"/>
                            <w:sz w:val="16"/>
                            <w:szCs w:val="12"/>
                          </w:rPr>
                          <w:t xml:space="preserve"> (loss) lines is one sequenced cell. On the bottom, chromosomes 1, 3, 7 are highlighted showing areas with the most recurrent CNVs. Whereas the EXP sample shows some gains and losses in Chr 7, the tumor sample appears to show recurrent gains in Chr 1, 3, 7.  Within cluster B of the tumor sample, the dotted blue line delineates distinct genetic subpopulations bearing distinct sets of CNVs. Above the blue line are cells enriched for gains in Chr 7; below the line show cells enriched for gains in Chr 3, but not Chr 7. </w:t>
                        </w:r>
                      </w:p>
                    </w:txbxContent>
                  </v:textbox>
                </v:shape>
                <w10:wrap type="square"/>
              </v:group>
            </w:pict>
          </mc:Fallback>
        </mc:AlternateContent>
      </w:r>
      <w:del w:id="243" w:author="boe" w:date="2020-06-01T11:21:00Z">
        <w:r w:rsidR="009A020D" w:rsidRPr="00C129AC" w:rsidDel="005A23E4">
          <w:rPr>
            <w:rFonts w:ascii="Arial" w:hAnsi="Arial" w:cs="Arial"/>
            <w:sz w:val="22"/>
            <w:szCs w:val="22"/>
          </w:rPr>
          <w:delText xml:space="preserve">Clonal expansion in </w:delText>
        </w:r>
        <w:r w:rsidR="00926940" w:rsidDel="005A23E4">
          <w:rPr>
            <w:rFonts w:ascii="Arial" w:hAnsi="Arial" w:cs="Arial"/>
            <w:sz w:val="22"/>
            <w:szCs w:val="22"/>
          </w:rPr>
          <w:delText>UV-exposed</w:delText>
        </w:r>
        <w:r w:rsidR="009A020D" w:rsidRPr="00C129AC" w:rsidDel="005A23E4">
          <w:rPr>
            <w:rFonts w:ascii="Arial" w:hAnsi="Arial" w:cs="Arial"/>
            <w:sz w:val="22"/>
            <w:szCs w:val="22"/>
          </w:rPr>
          <w:delText xml:space="preserve"> areas was associated with upregulation of oxidative phosphorylation</w:delText>
        </w:r>
      </w:del>
      <w:r w:rsidR="009A020D" w:rsidRPr="00C129AC">
        <w:rPr>
          <w:rFonts w:ascii="Arial" w:hAnsi="Arial" w:cs="Arial"/>
          <w:sz w:val="22"/>
          <w:szCs w:val="22"/>
        </w:rPr>
        <w:t xml:space="preserve">, adipogenesis, MYC targets, mTORC1 signaling, </w:t>
      </w:r>
      <w:r w:rsidR="00905074">
        <w:rPr>
          <w:rFonts w:ascii="Arial" w:hAnsi="Arial" w:cs="Arial"/>
          <w:sz w:val="22"/>
          <w:szCs w:val="22"/>
        </w:rPr>
        <w:t xml:space="preserve">and </w:t>
      </w:r>
      <w:r w:rsidR="009A020D" w:rsidRPr="00C129AC">
        <w:rPr>
          <w:rFonts w:ascii="Arial" w:hAnsi="Arial" w:cs="Arial"/>
          <w:sz w:val="22"/>
          <w:szCs w:val="22"/>
        </w:rPr>
        <w:t xml:space="preserve">glycolysis. UV-exposed </w:t>
      </w:r>
      <w:r w:rsidR="00905074">
        <w:rPr>
          <w:rFonts w:ascii="Arial" w:hAnsi="Arial" w:cs="Arial"/>
          <w:sz w:val="22"/>
          <w:szCs w:val="22"/>
        </w:rPr>
        <w:t>clades</w:t>
      </w:r>
      <w:r w:rsidR="009A020D" w:rsidRPr="00C129AC">
        <w:rPr>
          <w:rFonts w:ascii="Arial" w:hAnsi="Arial" w:cs="Arial"/>
          <w:sz w:val="22"/>
          <w:szCs w:val="22"/>
        </w:rPr>
        <w:t xml:space="preserve"> showed downregulation of IFN-</w:t>
      </w:r>
      <w:r w:rsidR="009A020D" w:rsidRPr="00C129AC">
        <w:rPr>
          <w:rFonts w:ascii="Symbol" w:hAnsi="Symbol" w:cs="Arial"/>
          <w:sz w:val="22"/>
          <w:szCs w:val="22"/>
        </w:rPr>
        <w:t></w:t>
      </w:r>
      <w:r w:rsidR="009A020D" w:rsidRPr="00C129AC">
        <w:rPr>
          <w:rFonts w:ascii="Symbol" w:hAnsi="Symbol" w:cs="Arial"/>
          <w:sz w:val="22"/>
          <w:szCs w:val="22"/>
        </w:rPr>
        <w:t></w:t>
      </w:r>
      <w:r w:rsidR="009A020D" w:rsidRPr="00C129AC">
        <w:rPr>
          <w:rFonts w:ascii="Arial" w:hAnsi="Arial" w:cs="Arial"/>
          <w:sz w:val="22"/>
          <w:szCs w:val="22"/>
        </w:rPr>
        <w:t>and TNF-</w:t>
      </w:r>
      <w:r w:rsidR="009A020D" w:rsidRPr="00C129AC">
        <w:rPr>
          <w:rFonts w:ascii="Symbol" w:hAnsi="Symbol" w:cs="Arial"/>
          <w:sz w:val="22"/>
          <w:szCs w:val="22"/>
        </w:rPr>
        <w:t></w:t>
      </w:r>
      <w:r w:rsidR="009A020D" w:rsidRPr="00C129AC">
        <w:rPr>
          <w:rFonts w:ascii="Arial" w:hAnsi="Arial" w:cs="Arial"/>
          <w:sz w:val="22"/>
          <w:szCs w:val="22"/>
        </w:rPr>
        <w:t xml:space="preserve"> signaling, myogenesis, </w:t>
      </w:r>
      <w:r w:rsidR="009A020D" w:rsidRPr="00FC5B9B">
        <w:rPr>
          <w:rFonts w:ascii="Arial" w:hAnsi="Arial" w:cs="Arial"/>
          <w:sz w:val="22"/>
          <w:szCs w:val="22"/>
        </w:rPr>
        <w:t xml:space="preserve">epithelial mesenchymal transition (EMT), apoptosis, and p53 related pathways as </w:t>
      </w:r>
      <w:r w:rsidR="009A020D" w:rsidRPr="00DE6519">
        <w:rPr>
          <w:rFonts w:ascii="Arial" w:hAnsi="Arial" w:cs="Arial"/>
          <w:sz w:val="22"/>
          <w:szCs w:val="22"/>
        </w:rPr>
        <w:t xml:space="preserve">compared to non UV-exposed </w:t>
      </w:r>
      <w:r w:rsidR="00905074" w:rsidRPr="00DE6519">
        <w:rPr>
          <w:rFonts w:ascii="Arial" w:hAnsi="Arial" w:cs="Arial"/>
          <w:sz w:val="22"/>
          <w:szCs w:val="22"/>
        </w:rPr>
        <w:t>ones</w:t>
      </w:r>
      <w:r w:rsidR="009A020D" w:rsidRPr="00DE6519">
        <w:rPr>
          <w:rFonts w:ascii="Arial" w:hAnsi="Arial" w:cs="Arial"/>
          <w:sz w:val="22"/>
          <w:szCs w:val="22"/>
        </w:rPr>
        <w:t xml:space="preserve">. </w:t>
      </w:r>
      <w:r w:rsidR="00FC5B9B" w:rsidRPr="00DE6519">
        <w:rPr>
          <w:rFonts w:ascii="Arial" w:eastAsia="Times New Roman" w:hAnsi="Arial" w:cs="Arial"/>
          <w:color w:val="000000"/>
          <w:sz w:val="22"/>
          <w:szCs w:val="22"/>
        </w:rPr>
        <w:t>It is known that c-MYC mediates cell-cell competition in a variety of contexts</w:t>
      </w:r>
      <w:r w:rsidR="00BA14E6" w:rsidRPr="00DE6519">
        <w:rPr>
          <w:rFonts w:ascii="Arial" w:hAnsi="Arial" w:cs="Arial"/>
          <w:sz w:val="22"/>
          <w:szCs w:val="22"/>
        </w:rPr>
        <w:fldChar w:fldCharType="begin">
          <w:fldData xml:space="preserve">PEVuZE5vdGU+PENpdGU+PEF1dGhvcj5Cb3dsaW5nPC9BdXRob3I+PFllYXI+MjAxOTwvWWVhcj48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</w:fldData>
        </w:fldChar>
      </w:r>
      <w:r w:rsidR="00E949CC">
        <w:rPr>
          <w:rFonts w:ascii="Arial" w:hAnsi="Arial" w:cs="Arial"/>
          <w:sz w:val="22"/>
          <w:szCs w:val="22"/>
        </w:rPr>
        <w:instrText xml:space="preserve"> ADDIN EN.CITE </w:instrText>
      </w:r>
      <w:r w:rsidR="00E949CC">
        <w:rPr>
          <w:rFonts w:ascii="Arial" w:hAnsi="Arial" w:cs="Arial"/>
          <w:sz w:val="22"/>
          <w:szCs w:val="22"/>
        </w:rPr>
        <w:fldChar w:fldCharType="begin">
          <w:fldData xml:space="preserve">PEVuZE5vdGU+PENpdGU+PEF1dGhvcj5Cb3dsaW5nPC9BdXRob3I+PFllYXI+MjAxOTwvWWVhcj48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</w:fldData>
        </w:fldChar>
      </w:r>
      <w:r w:rsidR="00E949CC">
        <w:rPr>
          <w:rFonts w:ascii="Arial" w:hAnsi="Arial" w:cs="Arial"/>
          <w:sz w:val="22"/>
          <w:szCs w:val="22"/>
        </w:rPr>
        <w:instrText xml:space="preserve"> ADDIN EN.CITE.DATA </w:instrText>
      </w:r>
      <w:r w:rsidR="00E949CC">
        <w:rPr>
          <w:rFonts w:ascii="Arial" w:hAnsi="Arial" w:cs="Arial"/>
          <w:sz w:val="22"/>
          <w:szCs w:val="22"/>
        </w:rPr>
      </w:r>
      <w:r w:rsidR="00E949CC">
        <w:rPr>
          <w:rFonts w:ascii="Arial" w:hAnsi="Arial" w:cs="Arial"/>
          <w:sz w:val="22"/>
          <w:szCs w:val="22"/>
        </w:rPr>
        <w:fldChar w:fldCharType="end"/>
      </w:r>
      <w:r w:rsidR="00BA14E6" w:rsidRPr="00DE6519">
        <w:rPr>
          <w:rFonts w:ascii="Arial" w:hAnsi="Arial" w:cs="Arial"/>
          <w:sz w:val="22"/>
          <w:szCs w:val="22"/>
        </w:rPr>
      </w:r>
      <w:r w:rsidR="00BA14E6" w:rsidRPr="00DE6519">
        <w:rPr>
          <w:rFonts w:ascii="Arial" w:hAnsi="Arial" w:cs="Arial"/>
          <w:sz w:val="22"/>
          <w:szCs w:val="22"/>
        </w:rPr>
        <w:fldChar w:fldCharType="separate"/>
      </w:r>
      <w:r w:rsidR="00E949CC" w:rsidRPr="00E949CC">
        <w:rPr>
          <w:rFonts w:ascii="Arial" w:hAnsi="Arial" w:cs="Arial"/>
          <w:noProof/>
          <w:sz w:val="22"/>
          <w:szCs w:val="22"/>
          <w:vertAlign w:val="superscript"/>
        </w:rPr>
        <w:t>39,41,59</w:t>
      </w:r>
      <w:r w:rsidR="00BA14E6" w:rsidRPr="00DE6519">
        <w:rPr>
          <w:rFonts w:ascii="Arial" w:hAnsi="Arial" w:cs="Arial"/>
          <w:sz w:val="22"/>
          <w:szCs w:val="22"/>
        </w:rPr>
        <w:fldChar w:fldCharType="end"/>
      </w:r>
      <w:r w:rsidR="00DE6519" w:rsidRPr="00DE6519">
        <w:rPr>
          <w:rFonts w:ascii="Arial" w:hAnsi="Arial" w:cs="Arial"/>
          <w:sz w:val="22"/>
          <w:szCs w:val="22"/>
        </w:rPr>
        <w:t xml:space="preserve">, </w:t>
      </w:r>
      <w:r w:rsidR="00FC5B9B" w:rsidRPr="00DE6519">
        <w:rPr>
          <w:rFonts w:ascii="Arial" w:eastAsia="Times New Roman" w:hAnsi="Arial" w:cs="Arial"/>
          <w:color w:val="000000"/>
          <w:sz w:val="22"/>
          <w:szCs w:val="22"/>
        </w:rPr>
        <w:t>properties which we will exploit experimentally as part of Aim 3.</w:t>
      </w:r>
      <w:r w:rsidR="002E0AE6">
        <w:rPr>
          <w:rFonts w:ascii="Arial" w:eastAsia="Times New Roman" w:hAnsi="Arial" w:cs="Arial"/>
          <w:color w:val="000000"/>
          <w:sz w:val="22"/>
          <w:szCs w:val="22"/>
        </w:rPr>
        <w:t xml:space="preserve"> </w:t>
      </w:r>
      <w:r w:rsidR="009A020D" w:rsidRPr="00DE6519">
        <w:rPr>
          <w:rFonts w:ascii="Arial" w:hAnsi="Arial" w:cs="Arial"/>
          <w:sz w:val="22"/>
          <w:szCs w:val="22"/>
        </w:rPr>
        <w:t>Some of these pathways continued to be downregulated during tumor development, implying a role in driving tumorigenesis</w:t>
      </w:r>
      <w:r w:rsidR="00740286">
        <w:rPr>
          <w:rFonts w:ascii="Arial" w:hAnsi="Arial" w:cs="Arial"/>
          <w:sz w:val="22"/>
          <w:szCs w:val="22"/>
        </w:rPr>
        <w:t xml:space="preserve">. </w:t>
      </w:r>
      <w:r w:rsidR="009A020D" w:rsidRPr="00DE6519">
        <w:rPr>
          <w:rFonts w:ascii="Arial" w:hAnsi="Arial" w:cs="Arial"/>
          <w:sz w:val="22"/>
          <w:szCs w:val="22"/>
        </w:rPr>
        <w:t>By contrast,</w:t>
      </w:r>
      <w:r w:rsidR="009A020D" w:rsidRPr="00C129AC">
        <w:rPr>
          <w:rFonts w:ascii="Arial" w:hAnsi="Arial" w:cs="Arial"/>
          <w:sz w:val="22"/>
          <w:szCs w:val="22"/>
        </w:rPr>
        <w:t xml:space="preserve"> upregulation of mTORC1 signaling and metabolic pathways were not observed in tumor cells, suggesting a more transient role in acute adaptations to UV exposure. </w:t>
      </w:r>
      <w:r w:rsidR="00145D80">
        <w:rPr>
          <w:rFonts w:ascii="Arial" w:eastAsia="Calibri" w:hAnsi="Arial" w:cs="Arial"/>
          <w:sz w:val="22"/>
          <w:szCs w:val="22"/>
        </w:rPr>
        <w:t xml:space="preserve">Therefore, </w:t>
      </w:r>
      <w:r w:rsidR="003C391A" w:rsidRPr="003C391A">
        <w:rPr>
          <w:rFonts w:ascii="Arial" w:eastAsia="Calibri" w:hAnsi="Arial" w:cs="Arial"/>
          <w:sz w:val="22"/>
          <w:szCs w:val="22"/>
        </w:rPr>
        <w:t>scRNA</w:t>
      </w:r>
      <w:r w:rsidR="001C447A">
        <w:rPr>
          <w:rFonts w:ascii="Arial" w:eastAsia="Calibri" w:hAnsi="Arial" w:cs="Arial"/>
          <w:sz w:val="22"/>
          <w:szCs w:val="22"/>
        </w:rPr>
        <w:t>s</w:t>
      </w:r>
      <w:r w:rsidR="003C391A" w:rsidRPr="003C391A">
        <w:rPr>
          <w:rFonts w:ascii="Arial" w:eastAsia="Calibri" w:hAnsi="Arial" w:cs="Arial"/>
          <w:sz w:val="22"/>
          <w:szCs w:val="22"/>
        </w:rPr>
        <w:t xml:space="preserve">eq profiles of keratinocytes revealed higher genomic transcriptional diversity in </w:t>
      </w:r>
      <w:r w:rsidR="00926940">
        <w:rPr>
          <w:rFonts w:ascii="Arial" w:eastAsia="Calibri" w:hAnsi="Arial" w:cs="Arial"/>
          <w:sz w:val="22"/>
          <w:szCs w:val="22"/>
        </w:rPr>
        <w:t xml:space="preserve">UV </w:t>
      </w:r>
      <w:r w:rsidR="003C391A" w:rsidRPr="003C391A">
        <w:rPr>
          <w:rFonts w:ascii="Arial" w:eastAsia="Calibri" w:hAnsi="Arial" w:cs="Arial"/>
          <w:sz w:val="22"/>
          <w:szCs w:val="22"/>
        </w:rPr>
        <w:t xml:space="preserve">vs. </w:t>
      </w:r>
      <w:r w:rsidR="00926940">
        <w:rPr>
          <w:rFonts w:ascii="Arial" w:eastAsia="Calibri" w:hAnsi="Arial" w:cs="Arial"/>
          <w:sz w:val="22"/>
          <w:szCs w:val="22"/>
        </w:rPr>
        <w:t>non-UV exposed skin</w:t>
      </w:r>
      <w:r w:rsidR="003C391A" w:rsidRPr="003C391A">
        <w:rPr>
          <w:rFonts w:ascii="Arial" w:eastAsia="Calibri" w:hAnsi="Arial" w:cs="Arial"/>
          <w:sz w:val="22"/>
          <w:szCs w:val="22"/>
        </w:rPr>
        <w:t xml:space="preserve">. </w:t>
      </w:r>
      <w:r w:rsidR="004C3A22">
        <w:rPr>
          <w:rFonts w:ascii="Arial" w:eastAsia="Calibri" w:hAnsi="Arial" w:cs="Arial"/>
          <w:sz w:val="22"/>
          <w:szCs w:val="22"/>
        </w:rPr>
        <w:t>W</w:t>
      </w:r>
      <w:r w:rsidR="0007464A">
        <w:rPr>
          <w:rFonts w:ascii="Arial" w:eastAsia="Calibri" w:hAnsi="Arial" w:cs="Arial"/>
          <w:sz w:val="22"/>
          <w:szCs w:val="22"/>
        </w:rPr>
        <w:t>e</w:t>
      </w:r>
      <w:r w:rsidR="004C3A22">
        <w:rPr>
          <w:rFonts w:ascii="Arial" w:eastAsia="Calibri" w:hAnsi="Arial" w:cs="Arial"/>
          <w:sz w:val="22"/>
          <w:szCs w:val="22"/>
        </w:rPr>
        <w:t xml:space="preserve"> then asked whether this diversification was accompanied by genetic diversification</w:t>
      </w:r>
      <w:r w:rsidR="0007464A">
        <w:rPr>
          <w:rFonts w:ascii="Arial" w:eastAsia="Calibri" w:hAnsi="Arial" w:cs="Arial"/>
          <w:sz w:val="22"/>
          <w:szCs w:val="22"/>
        </w:rPr>
        <w:t xml:space="preserve">. </w:t>
      </w:r>
      <w:r w:rsidR="00926940">
        <w:rPr>
          <w:rFonts w:ascii="Arial" w:eastAsia="Calibri" w:hAnsi="Arial" w:cs="Arial"/>
          <w:sz w:val="22"/>
          <w:szCs w:val="22"/>
        </w:rPr>
        <w:t>Em</w:t>
      </w:r>
      <w:r w:rsidR="00AE2A76">
        <w:rPr>
          <w:rFonts w:ascii="Arial" w:eastAsia="Calibri" w:hAnsi="Arial" w:cs="Arial"/>
          <w:sz w:val="22"/>
          <w:szCs w:val="22"/>
        </w:rPr>
        <w:t>ployed InferCNV to assess copy number variations</w:t>
      </w:r>
      <w:r w:rsidR="00926940">
        <w:rPr>
          <w:rFonts w:ascii="Arial" w:eastAsia="Calibri" w:hAnsi="Arial" w:cs="Arial"/>
          <w:sz w:val="22"/>
          <w:szCs w:val="22"/>
        </w:rPr>
        <w:t xml:space="preserve">, UV-exposed </w:t>
      </w:r>
      <w:r w:rsidR="00CB3B4F">
        <w:rPr>
          <w:rFonts w:ascii="Arial" w:eastAsia="Calibri" w:hAnsi="Arial" w:cs="Arial"/>
          <w:sz w:val="22"/>
          <w:szCs w:val="22"/>
        </w:rPr>
        <w:t>clades showed some recurrent amplifications in chr 3 and 7. In tumor samples, we also identified recurrent amplifications in chr 3 and ch</w:t>
      </w:r>
      <w:r w:rsidR="00DC5607">
        <w:rPr>
          <w:rFonts w:ascii="Arial" w:eastAsia="Calibri" w:hAnsi="Arial" w:cs="Arial"/>
          <w:sz w:val="22"/>
          <w:szCs w:val="22"/>
        </w:rPr>
        <w:t xml:space="preserve">r </w:t>
      </w:r>
      <w:r w:rsidR="00CB3B4F">
        <w:rPr>
          <w:rFonts w:ascii="Arial" w:eastAsia="Calibri" w:hAnsi="Arial" w:cs="Arial"/>
          <w:sz w:val="22"/>
          <w:szCs w:val="22"/>
        </w:rPr>
        <w:t>7. Interestingly, we see evidence for genetic subpopulations exhibiting different CNV (</w:t>
      </w:r>
      <w:r w:rsidR="00CB3B4F" w:rsidRPr="00740286">
        <w:rPr>
          <w:rFonts w:ascii="Arial" w:eastAsia="Calibri" w:hAnsi="Arial" w:cs="Arial"/>
          <w:b/>
          <w:sz w:val="22"/>
          <w:szCs w:val="22"/>
        </w:rPr>
        <w:t xml:space="preserve">Fig. </w:t>
      </w:r>
      <w:r w:rsidR="00037344" w:rsidRPr="00740286">
        <w:rPr>
          <w:rFonts w:ascii="Arial" w:eastAsia="Calibri" w:hAnsi="Arial" w:cs="Arial"/>
          <w:b/>
          <w:sz w:val="22"/>
          <w:szCs w:val="22"/>
        </w:rPr>
        <w:t>5</w:t>
      </w:r>
      <w:r w:rsidR="00CB3B4F">
        <w:rPr>
          <w:rFonts w:ascii="Arial" w:eastAsia="Calibri" w:hAnsi="Arial" w:cs="Arial"/>
          <w:sz w:val="22"/>
          <w:szCs w:val="22"/>
        </w:rPr>
        <w:t xml:space="preserve">) </w:t>
      </w:r>
      <w:r w:rsidR="00902A54">
        <w:rPr>
          <w:rFonts w:ascii="Arial" w:eastAsia="Calibri" w:hAnsi="Arial" w:cs="Arial"/>
          <w:sz w:val="22"/>
          <w:szCs w:val="22"/>
        </w:rPr>
        <w:t xml:space="preserve">in tumors suggesting </w:t>
      </w:r>
      <w:r w:rsidR="00926940">
        <w:rPr>
          <w:rFonts w:ascii="Arial" w:eastAsia="Calibri" w:hAnsi="Arial" w:cs="Arial"/>
          <w:sz w:val="22"/>
          <w:szCs w:val="22"/>
        </w:rPr>
        <w:t>that the diversification expected during Phase 3 had already begun</w:t>
      </w:r>
      <w:r w:rsidR="00902A54">
        <w:rPr>
          <w:rFonts w:ascii="Arial" w:eastAsia="Calibri" w:hAnsi="Arial" w:cs="Arial"/>
          <w:sz w:val="22"/>
          <w:szCs w:val="22"/>
        </w:rPr>
        <w:t xml:space="preserve">. </w:t>
      </w:r>
      <w:r w:rsidR="00902A54" w:rsidRPr="003E70F7">
        <w:rPr>
          <w:rFonts w:ascii="Arial" w:eastAsia="Calibri" w:hAnsi="Arial" w:cs="Arial"/>
          <w:i/>
          <w:sz w:val="22"/>
          <w:szCs w:val="22"/>
          <w:u w:val="single"/>
        </w:rPr>
        <w:t xml:space="preserve">Therefore, cells </w:t>
      </w:r>
      <w:r w:rsidR="0035044E">
        <w:rPr>
          <w:rFonts w:ascii="Arial" w:eastAsia="Calibri" w:hAnsi="Arial" w:cs="Arial"/>
          <w:i/>
          <w:sz w:val="22"/>
          <w:szCs w:val="22"/>
          <w:u w:val="single"/>
        </w:rPr>
        <w:t xml:space="preserve">that had multiplied from a founder subclade </w:t>
      </w:r>
      <w:r w:rsidR="00902A54" w:rsidRPr="003E70F7">
        <w:rPr>
          <w:rFonts w:ascii="Arial" w:eastAsia="Calibri" w:hAnsi="Arial" w:cs="Arial"/>
          <w:i/>
          <w:sz w:val="22"/>
          <w:szCs w:val="22"/>
          <w:u w:val="single"/>
        </w:rPr>
        <w:t xml:space="preserve">can occupy distinct transcriptional states and </w:t>
      </w:r>
      <w:r w:rsidR="0035044E">
        <w:rPr>
          <w:rFonts w:ascii="Arial" w:eastAsia="Calibri" w:hAnsi="Arial" w:cs="Arial"/>
          <w:i/>
          <w:sz w:val="22"/>
          <w:szCs w:val="22"/>
          <w:u w:val="single"/>
        </w:rPr>
        <w:t xml:space="preserve">diversify into </w:t>
      </w:r>
      <w:r w:rsidR="00902A54" w:rsidRPr="003E70F7">
        <w:rPr>
          <w:rFonts w:ascii="Arial" w:eastAsia="Calibri" w:hAnsi="Arial" w:cs="Arial"/>
          <w:i/>
          <w:sz w:val="22"/>
          <w:szCs w:val="22"/>
          <w:u w:val="single"/>
        </w:rPr>
        <w:t>different genetic subpopulations.</w:t>
      </w:r>
      <w:r w:rsidR="00902A54">
        <w:rPr>
          <w:rFonts w:ascii="Arial" w:eastAsia="Calibri" w:hAnsi="Arial" w:cs="Arial"/>
          <w:sz w:val="22"/>
          <w:szCs w:val="22"/>
        </w:rPr>
        <w:t xml:space="preserve"> </w:t>
      </w:r>
    </w:p>
    <w:p w14:paraId="0071001D" w14:textId="1D56E0D9" w:rsidR="00AE2A76" w:rsidRDefault="00AE2A76" w:rsidP="00EB558A">
      <w:pPr>
        <w:jc w:val="both"/>
        <w:rPr>
          <w:rFonts w:ascii="Arial" w:eastAsia="Calibri" w:hAnsi="Arial" w:cs="Arial"/>
          <w:sz w:val="22"/>
          <w:szCs w:val="22"/>
        </w:rPr>
      </w:pPr>
    </w:p>
    <w:p w14:paraId="43530E1C" w14:textId="743F9E9A" w:rsidR="008215F8" w:rsidRDefault="0035044E" w:rsidP="00EB558A">
      <w:pPr>
        <w:jc w:val="both"/>
        <w:rPr>
          <w:rFonts w:ascii="Arial" w:eastAsia="Calibri" w:hAnsi="Arial" w:cs="Arial"/>
          <w:sz w:val="22"/>
          <w:szCs w:val="22"/>
        </w:rPr>
      </w:pPr>
      <w:commentRangeStart w:id="244"/>
      <w:r>
        <w:rPr>
          <w:rFonts w:ascii="Arial" w:eastAsia="Calibri" w:hAnsi="Arial" w:cs="Arial"/>
          <w:sz w:val="22"/>
          <w:szCs w:val="22"/>
        </w:rPr>
        <w:t>For our purposes, a</w:t>
      </w:r>
      <w:r w:rsidR="0007464A">
        <w:rPr>
          <w:rFonts w:ascii="Arial" w:eastAsia="Calibri" w:hAnsi="Arial" w:cs="Arial"/>
          <w:sz w:val="22"/>
          <w:szCs w:val="22"/>
        </w:rPr>
        <w:t xml:space="preserve"> </w:t>
      </w:r>
      <w:r w:rsidR="00E03609">
        <w:rPr>
          <w:rFonts w:ascii="Arial" w:eastAsia="Calibri" w:hAnsi="Arial" w:cs="Arial"/>
          <w:sz w:val="22"/>
          <w:szCs w:val="22"/>
        </w:rPr>
        <w:t xml:space="preserve">clade is a structural entity composed of </w:t>
      </w:r>
      <w:r w:rsidR="001C447A">
        <w:rPr>
          <w:rFonts w:ascii="Arial" w:eastAsia="Calibri" w:hAnsi="Arial" w:cs="Arial"/>
          <w:sz w:val="22"/>
          <w:szCs w:val="22"/>
        </w:rPr>
        <w:t>identically-l</w:t>
      </w:r>
      <w:r w:rsidR="00E03609">
        <w:rPr>
          <w:rFonts w:ascii="Arial" w:eastAsia="Calibri" w:hAnsi="Arial" w:cs="Arial"/>
          <w:sz w:val="22"/>
          <w:szCs w:val="22"/>
        </w:rPr>
        <w:t>abeled cells related by des</w:t>
      </w:r>
      <w:r w:rsidR="001C447A">
        <w:rPr>
          <w:rFonts w:ascii="Arial" w:eastAsia="Calibri" w:hAnsi="Arial" w:cs="Arial"/>
          <w:sz w:val="22"/>
          <w:szCs w:val="22"/>
        </w:rPr>
        <w:t>cent</w:t>
      </w:r>
      <w:r w:rsidR="0007464A">
        <w:rPr>
          <w:rFonts w:ascii="Arial" w:eastAsia="Calibri" w:hAnsi="Arial" w:cs="Arial"/>
          <w:sz w:val="22"/>
          <w:szCs w:val="22"/>
        </w:rPr>
        <w:t xml:space="preserve">. </w:t>
      </w:r>
      <w:r w:rsidR="003E70F7" w:rsidRPr="003E70F7">
        <w:rPr>
          <w:rFonts w:ascii="Arial" w:eastAsia="Calibri" w:hAnsi="Arial" w:cs="Arial"/>
          <w:i/>
          <w:sz w:val="22"/>
          <w:szCs w:val="22"/>
          <w:u w:val="single"/>
        </w:rPr>
        <w:t>Our data also suggest that c</w:t>
      </w:r>
      <w:r w:rsidR="001C447A" w:rsidRPr="003E70F7">
        <w:rPr>
          <w:rFonts w:ascii="Arial" w:eastAsia="Calibri" w:hAnsi="Arial" w:cs="Arial"/>
          <w:i/>
          <w:sz w:val="22"/>
          <w:szCs w:val="22"/>
          <w:u w:val="single"/>
        </w:rPr>
        <w:t>ells within a clade may</w:t>
      </w:r>
      <w:r w:rsidR="001C447A" w:rsidRPr="0007464A">
        <w:rPr>
          <w:rFonts w:ascii="Arial" w:eastAsia="Calibri" w:hAnsi="Arial" w:cs="Arial"/>
          <w:i/>
          <w:sz w:val="22"/>
          <w:szCs w:val="22"/>
          <w:u w:val="single"/>
        </w:rPr>
        <w:t xml:space="preserve"> also exhibit multiple transcriptional states (</w:t>
      </w:r>
      <w:r w:rsidR="001C447A" w:rsidRPr="00740286">
        <w:rPr>
          <w:rFonts w:ascii="Arial" w:eastAsia="Calibri" w:hAnsi="Arial" w:cs="Arial"/>
          <w:b/>
          <w:i/>
          <w:sz w:val="22"/>
          <w:szCs w:val="22"/>
          <w:u w:val="single"/>
        </w:rPr>
        <w:t xml:space="preserve">Fig. </w:t>
      </w:r>
      <w:r w:rsidR="00037344" w:rsidRPr="00740286">
        <w:rPr>
          <w:rFonts w:ascii="Arial" w:eastAsia="Calibri" w:hAnsi="Arial" w:cs="Arial"/>
          <w:b/>
          <w:i/>
          <w:sz w:val="22"/>
          <w:szCs w:val="22"/>
          <w:u w:val="single"/>
        </w:rPr>
        <w:t>4</w:t>
      </w:r>
      <w:r w:rsidR="001C447A" w:rsidRPr="0007464A">
        <w:rPr>
          <w:rFonts w:ascii="Arial" w:eastAsia="Calibri" w:hAnsi="Arial" w:cs="Arial"/>
          <w:i/>
          <w:sz w:val="22"/>
          <w:szCs w:val="22"/>
          <w:u w:val="single"/>
        </w:rPr>
        <w:t>) as well as multiple genetic subpopulations</w:t>
      </w:r>
      <w:r w:rsidR="00F70F7C">
        <w:rPr>
          <w:rFonts w:ascii="Arial" w:eastAsia="Calibri" w:hAnsi="Arial" w:cs="Arial"/>
          <w:i/>
          <w:sz w:val="22"/>
          <w:szCs w:val="22"/>
          <w:u w:val="single"/>
        </w:rPr>
        <w:t xml:space="preserve"> (</w:t>
      </w:r>
      <w:r w:rsidR="00F70F7C" w:rsidRPr="00740286">
        <w:rPr>
          <w:rFonts w:ascii="Arial" w:eastAsia="Calibri" w:hAnsi="Arial" w:cs="Arial"/>
          <w:b/>
          <w:i/>
          <w:sz w:val="22"/>
          <w:szCs w:val="22"/>
          <w:u w:val="single"/>
        </w:rPr>
        <w:t xml:space="preserve">Fig. </w:t>
      </w:r>
      <w:r w:rsidR="00037344" w:rsidRPr="00740286">
        <w:rPr>
          <w:rFonts w:ascii="Arial" w:eastAsia="Calibri" w:hAnsi="Arial" w:cs="Arial"/>
          <w:b/>
          <w:i/>
          <w:sz w:val="22"/>
          <w:szCs w:val="22"/>
          <w:u w:val="single"/>
        </w:rPr>
        <w:t>5</w:t>
      </w:r>
      <w:r w:rsidR="00F70F7C">
        <w:rPr>
          <w:rFonts w:ascii="Arial" w:eastAsia="Calibri" w:hAnsi="Arial" w:cs="Arial"/>
          <w:i/>
          <w:sz w:val="22"/>
          <w:szCs w:val="22"/>
          <w:u w:val="single"/>
        </w:rPr>
        <w:t>)</w:t>
      </w:r>
      <w:r w:rsidR="008F0A88">
        <w:rPr>
          <w:rFonts w:ascii="Arial" w:eastAsia="Calibri" w:hAnsi="Arial" w:cs="Arial"/>
          <w:i/>
          <w:sz w:val="22"/>
          <w:szCs w:val="22"/>
          <w:u w:val="single"/>
        </w:rPr>
        <w:t>, two additional sources of heterogeneity</w:t>
      </w:r>
      <w:r w:rsidR="004C3A22" w:rsidRPr="0007464A">
        <w:rPr>
          <w:rFonts w:ascii="Arial" w:eastAsia="Calibri" w:hAnsi="Arial" w:cs="Arial"/>
          <w:i/>
          <w:sz w:val="22"/>
          <w:szCs w:val="22"/>
          <w:u w:val="single"/>
        </w:rPr>
        <w:t>.</w:t>
      </w:r>
      <w:r w:rsidR="001C447A">
        <w:rPr>
          <w:rFonts w:ascii="Arial" w:eastAsia="Calibri" w:hAnsi="Arial" w:cs="Arial"/>
          <w:sz w:val="22"/>
          <w:szCs w:val="22"/>
        </w:rPr>
        <w:t xml:space="preserve"> </w:t>
      </w:r>
      <w:r w:rsidR="004C3A22">
        <w:rPr>
          <w:rFonts w:ascii="Arial" w:eastAsia="Calibri" w:hAnsi="Arial" w:cs="Arial"/>
          <w:sz w:val="22"/>
          <w:szCs w:val="22"/>
        </w:rPr>
        <w:t xml:space="preserve"> </w:t>
      </w:r>
      <w:r w:rsidR="0007464A">
        <w:rPr>
          <w:rFonts w:ascii="Arial" w:eastAsia="Calibri" w:hAnsi="Arial" w:cs="Arial"/>
          <w:sz w:val="22"/>
          <w:szCs w:val="22"/>
        </w:rPr>
        <w:t xml:space="preserve">This key issue </w:t>
      </w:r>
      <w:del w:id="245" w:author="boe" w:date="2020-06-01T11:22:00Z">
        <w:r w:rsidR="0007464A" w:rsidDel="005A23E4">
          <w:rPr>
            <w:rFonts w:ascii="Arial" w:eastAsia="Calibri" w:hAnsi="Arial" w:cs="Arial"/>
            <w:sz w:val="22"/>
            <w:szCs w:val="22"/>
          </w:rPr>
          <w:delText xml:space="preserve">is what </w:delText>
        </w:r>
      </w:del>
      <w:r w:rsidR="0007464A">
        <w:rPr>
          <w:rFonts w:ascii="Arial" w:eastAsia="Calibri" w:hAnsi="Arial" w:cs="Arial"/>
          <w:sz w:val="22"/>
          <w:szCs w:val="22"/>
        </w:rPr>
        <w:t>distinguishes our series of experiments from those previously reported</w:t>
      </w:r>
      <w:r w:rsidR="00AE2A76">
        <w:rPr>
          <w:rFonts w:ascii="Arial" w:eastAsia="Calibri" w:hAnsi="Arial" w:cs="Arial"/>
          <w:sz w:val="22"/>
          <w:szCs w:val="22"/>
        </w:rPr>
        <w:t>. Within individual clades there are multiple transcriptional states (perhaps related to differentiation, adaptation to UV exposure, or cancer-related</w:t>
      </w:r>
      <w:r w:rsidR="00CB3B4F">
        <w:rPr>
          <w:rFonts w:ascii="Arial" w:eastAsia="Calibri" w:hAnsi="Arial" w:cs="Arial"/>
          <w:sz w:val="22"/>
          <w:szCs w:val="22"/>
        </w:rPr>
        <w:t xml:space="preserve"> </w:t>
      </w:r>
      <w:r w:rsidR="00AE2A76">
        <w:rPr>
          <w:rFonts w:ascii="Arial" w:eastAsia="Calibri" w:hAnsi="Arial" w:cs="Arial"/>
          <w:sz w:val="22"/>
          <w:szCs w:val="22"/>
        </w:rPr>
        <w:t>pa</w:t>
      </w:r>
      <w:commentRangeEnd w:id="244"/>
      <w:r>
        <w:rPr>
          <w:rStyle w:val="CommentReference"/>
        </w:rPr>
        <w:commentReference w:id="244"/>
      </w:r>
      <w:r w:rsidR="00AE2A76">
        <w:rPr>
          <w:rFonts w:ascii="Arial" w:eastAsia="Calibri" w:hAnsi="Arial" w:cs="Arial"/>
          <w:sz w:val="22"/>
          <w:szCs w:val="22"/>
        </w:rPr>
        <w:t xml:space="preserve">thways) and </w:t>
      </w:r>
      <w:r w:rsidR="00572C87">
        <w:rPr>
          <w:rFonts w:ascii="Arial" w:eastAsia="Calibri" w:hAnsi="Arial" w:cs="Arial"/>
          <w:sz w:val="22"/>
          <w:szCs w:val="22"/>
        </w:rPr>
        <w:t xml:space="preserve">multiple genetic subpopulations.  </w:t>
      </w:r>
      <w:r w:rsidR="003C5A78">
        <w:rPr>
          <w:rFonts w:ascii="Arial" w:eastAsia="Calibri" w:hAnsi="Arial" w:cs="Arial"/>
          <w:sz w:val="22"/>
          <w:szCs w:val="22"/>
        </w:rPr>
        <w:t xml:space="preserve">We </w:t>
      </w:r>
      <w:ins w:id="246" w:author="boe" w:date="2020-06-01T11:22:00Z">
        <w:r w:rsidR="005A23E4">
          <w:rPr>
            <w:rFonts w:ascii="Arial" w:eastAsia="Calibri" w:hAnsi="Arial" w:cs="Arial"/>
            <w:sz w:val="22"/>
            <w:szCs w:val="22"/>
          </w:rPr>
          <w:t xml:space="preserve">can </w:t>
        </w:r>
      </w:ins>
      <w:del w:id="247" w:author="boe" w:date="2020-06-01T11:22:00Z">
        <w:r w:rsidR="003C5A78" w:rsidDel="005A23E4">
          <w:rPr>
            <w:rFonts w:ascii="Arial" w:eastAsia="Calibri" w:hAnsi="Arial" w:cs="Arial"/>
            <w:sz w:val="22"/>
            <w:szCs w:val="22"/>
          </w:rPr>
          <w:delText xml:space="preserve">are capable of </w:delText>
        </w:r>
      </w:del>
      <w:r w:rsidR="003C5A78">
        <w:rPr>
          <w:rFonts w:ascii="Arial" w:eastAsia="Calibri" w:hAnsi="Arial" w:cs="Arial"/>
          <w:sz w:val="22"/>
          <w:szCs w:val="22"/>
        </w:rPr>
        <w:t>resolv</w:t>
      </w:r>
      <w:ins w:id="248" w:author="boe" w:date="2020-06-01T11:22:00Z">
        <w:r w:rsidR="005A23E4">
          <w:rPr>
            <w:rFonts w:ascii="Arial" w:eastAsia="Calibri" w:hAnsi="Arial" w:cs="Arial"/>
            <w:sz w:val="22"/>
            <w:szCs w:val="22"/>
          </w:rPr>
          <w:t>e</w:t>
        </w:r>
      </w:ins>
      <w:del w:id="249" w:author="boe" w:date="2020-06-01T11:22:00Z">
        <w:r w:rsidR="003C5A78" w:rsidDel="005A23E4">
          <w:rPr>
            <w:rFonts w:ascii="Arial" w:eastAsia="Calibri" w:hAnsi="Arial" w:cs="Arial"/>
            <w:sz w:val="22"/>
            <w:szCs w:val="22"/>
          </w:rPr>
          <w:delText>ing</w:delText>
        </w:r>
      </w:del>
      <w:r w:rsidR="003C5A78">
        <w:rPr>
          <w:rFonts w:ascii="Arial" w:eastAsia="Calibri" w:hAnsi="Arial" w:cs="Arial"/>
          <w:sz w:val="22"/>
          <w:szCs w:val="22"/>
        </w:rPr>
        <w:t xml:space="preserve"> these multiple levels of cell-to-cell relatedness</w:t>
      </w:r>
      <w:r w:rsidR="00D43435">
        <w:rPr>
          <w:rFonts w:ascii="Arial" w:eastAsia="Calibri" w:hAnsi="Arial" w:cs="Arial"/>
          <w:sz w:val="22"/>
          <w:szCs w:val="22"/>
        </w:rPr>
        <w:t xml:space="preserve"> </w:t>
      </w:r>
      <w:r w:rsidR="003C5A78">
        <w:rPr>
          <w:rFonts w:ascii="Arial" w:eastAsia="Calibri" w:hAnsi="Arial" w:cs="Arial"/>
          <w:sz w:val="22"/>
          <w:szCs w:val="22"/>
        </w:rPr>
        <w:t xml:space="preserve">and cell-to-cell communication so critically important for the understanding of progression to carcinoma. </w:t>
      </w:r>
    </w:p>
    <w:p w14:paraId="39F07051" w14:textId="77777777" w:rsidR="003E70F7" w:rsidRDefault="003E70F7" w:rsidP="003E70F7">
      <w:pPr>
        <w:rPr>
          <w:rFonts w:ascii="Arial" w:hAnsi="Arial" w:cs="Arial"/>
          <w:b/>
          <w:sz w:val="22"/>
          <w:szCs w:val="22"/>
        </w:rPr>
      </w:pPr>
    </w:p>
    <w:p w14:paraId="59597B6B" w14:textId="4E957387" w:rsidR="00D9709D" w:rsidRPr="003E70F7" w:rsidRDefault="00447727" w:rsidP="00E949CC">
      <w:pPr>
        <w:jc w:val="both"/>
        <w:rPr>
          <w:rFonts w:ascii="Arial" w:hAnsi="Arial" w:cs="Arial"/>
          <w:b/>
          <w:sz w:val="22"/>
          <w:szCs w:val="22"/>
        </w:rPr>
      </w:pPr>
      <w:r w:rsidRPr="003C391A">
        <w:rPr>
          <w:rFonts w:ascii="Arial" w:hAnsi="Arial" w:cs="Arial"/>
          <w:b/>
          <w:sz w:val="22"/>
          <w:szCs w:val="22"/>
        </w:rPr>
        <w:t>INNOVATION</w:t>
      </w:r>
      <w:r w:rsidR="00E949CC">
        <w:rPr>
          <w:rFonts w:ascii="Arial" w:hAnsi="Arial" w:cs="Arial"/>
          <w:b/>
          <w:sz w:val="22"/>
          <w:szCs w:val="22"/>
        </w:rPr>
        <w:t xml:space="preserve">   </w:t>
      </w:r>
      <w:r w:rsidR="002513CD">
        <w:rPr>
          <w:rFonts w:ascii="Arial" w:hAnsi="Arial" w:cs="Arial"/>
          <w:sz w:val="22"/>
          <w:szCs w:val="22"/>
        </w:rPr>
        <w:t xml:space="preserve">The fundamental questions of cancer initiation addressed here can only be answered by model systems that permit real-time assessment of clonal dynamics, </w:t>
      </w:r>
      <w:r w:rsidR="00310C34">
        <w:rPr>
          <w:rFonts w:ascii="Arial" w:hAnsi="Arial" w:cs="Arial"/>
          <w:sz w:val="22"/>
          <w:szCs w:val="22"/>
        </w:rPr>
        <w:t xml:space="preserve">single cell interrogation, </w:t>
      </w:r>
      <w:r w:rsidR="00D9709D">
        <w:rPr>
          <w:rFonts w:ascii="Arial" w:hAnsi="Arial" w:cs="Arial"/>
          <w:sz w:val="22"/>
          <w:szCs w:val="22"/>
        </w:rPr>
        <w:t xml:space="preserve">and in-vivo manipulation of clonal competition. Therefore, we propose that there are points of both conceptual and experimental novelty. </w:t>
      </w:r>
    </w:p>
    <w:p w14:paraId="3EB23D2B" w14:textId="1906FF7C" w:rsidR="00D9709D" w:rsidRDefault="00D9709D" w:rsidP="00D9709D">
      <w:pPr>
        <w:jc w:val="both"/>
        <w:rPr>
          <w:rFonts w:ascii="Arial" w:hAnsi="Arial" w:cs="Arial"/>
          <w:sz w:val="22"/>
          <w:szCs w:val="22"/>
        </w:rPr>
      </w:pPr>
    </w:p>
    <w:p w14:paraId="6E9A7BD5" w14:textId="5688A222" w:rsidR="00572C87" w:rsidRPr="003C391A" w:rsidRDefault="00447727" w:rsidP="00D9709D">
      <w:pPr>
        <w:jc w:val="both"/>
        <w:rPr>
          <w:rFonts w:ascii="Arial" w:hAnsi="Arial" w:cs="Arial"/>
          <w:sz w:val="22"/>
          <w:szCs w:val="22"/>
        </w:rPr>
      </w:pPr>
      <w:r w:rsidRPr="003C391A">
        <w:rPr>
          <w:rFonts w:ascii="Arial" w:hAnsi="Arial" w:cs="Arial"/>
          <w:sz w:val="22"/>
          <w:szCs w:val="22"/>
        </w:rPr>
        <w:t>The key points of novelty are:</w:t>
      </w:r>
    </w:p>
    <w:p w14:paraId="6761D676" w14:textId="4BEBEF2B" w:rsidR="00447727" w:rsidRDefault="00447727" w:rsidP="00D9709D">
      <w:pPr>
        <w:pStyle w:val="ListParagraph"/>
        <w:numPr>
          <w:ilvl w:val="0"/>
          <w:numId w:val="1"/>
        </w:numPr>
        <w:jc w:val="both"/>
        <w:rPr>
          <w:rFonts w:ascii="Arial" w:hAnsi="Arial" w:cs="Arial"/>
          <w:sz w:val="22"/>
          <w:szCs w:val="22"/>
        </w:rPr>
      </w:pPr>
      <w:r w:rsidRPr="003C391A">
        <w:rPr>
          <w:rFonts w:ascii="Arial" w:hAnsi="Arial" w:cs="Arial"/>
          <w:sz w:val="22"/>
          <w:szCs w:val="22"/>
        </w:rPr>
        <w:t xml:space="preserve">Use of </w:t>
      </w:r>
      <w:r w:rsidR="005C1865">
        <w:rPr>
          <w:rFonts w:ascii="Arial" w:hAnsi="Arial" w:cs="Arial"/>
          <w:sz w:val="22"/>
          <w:szCs w:val="22"/>
        </w:rPr>
        <w:t xml:space="preserve">long-term </w:t>
      </w:r>
      <w:r w:rsidR="00C173F0">
        <w:rPr>
          <w:rFonts w:ascii="Arial" w:hAnsi="Arial" w:cs="Arial"/>
          <w:sz w:val="22"/>
          <w:szCs w:val="22"/>
        </w:rPr>
        <w:t xml:space="preserve">serial </w:t>
      </w:r>
      <w:r w:rsidR="00C173F0" w:rsidRPr="005C1865">
        <w:rPr>
          <w:rFonts w:ascii="Arial" w:hAnsi="Arial" w:cs="Arial"/>
          <w:i/>
          <w:sz w:val="22"/>
          <w:szCs w:val="22"/>
        </w:rPr>
        <w:t>in-vivo</w:t>
      </w:r>
      <w:r w:rsidR="00C173F0">
        <w:rPr>
          <w:rFonts w:ascii="Arial" w:hAnsi="Arial" w:cs="Arial"/>
          <w:sz w:val="22"/>
          <w:szCs w:val="22"/>
        </w:rPr>
        <w:t xml:space="preserve"> imaging over months in a</w:t>
      </w:r>
      <w:r w:rsidR="00361099">
        <w:rPr>
          <w:rFonts w:ascii="Arial" w:hAnsi="Arial" w:cs="Arial"/>
          <w:sz w:val="22"/>
          <w:szCs w:val="22"/>
        </w:rPr>
        <w:t xml:space="preserve"> physically</w:t>
      </w:r>
      <w:r w:rsidR="00C173F0">
        <w:rPr>
          <w:rFonts w:ascii="Arial" w:hAnsi="Arial" w:cs="Arial"/>
          <w:sz w:val="22"/>
          <w:szCs w:val="22"/>
        </w:rPr>
        <w:t xml:space="preserve"> accessible model of </w:t>
      </w:r>
      <w:r w:rsidR="00361099">
        <w:rPr>
          <w:rFonts w:ascii="Arial" w:hAnsi="Arial" w:cs="Arial"/>
          <w:sz w:val="22"/>
          <w:szCs w:val="22"/>
        </w:rPr>
        <w:t xml:space="preserve">skin </w:t>
      </w:r>
      <w:r w:rsidR="00C173F0">
        <w:rPr>
          <w:rFonts w:ascii="Arial" w:hAnsi="Arial" w:cs="Arial"/>
          <w:sz w:val="22"/>
          <w:szCs w:val="22"/>
        </w:rPr>
        <w:t>carcinogenesis</w:t>
      </w:r>
      <w:r w:rsidR="00361099">
        <w:rPr>
          <w:rFonts w:ascii="Arial" w:hAnsi="Arial" w:cs="Arial"/>
          <w:sz w:val="22"/>
          <w:szCs w:val="22"/>
        </w:rPr>
        <w:t>.</w:t>
      </w:r>
    </w:p>
    <w:p w14:paraId="73CF79F7" w14:textId="23277361" w:rsidR="00C173F0" w:rsidRDefault="00C173F0" w:rsidP="00D9709D">
      <w:pPr>
        <w:pStyle w:val="ListParagraph"/>
        <w:numPr>
          <w:ilvl w:val="0"/>
          <w:numId w:val="1"/>
        </w:numPr>
        <w:jc w:val="both"/>
        <w:rPr>
          <w:rFonts w:ascii="Arial" w:hAnsi="Arial" w:cs="Arial"/>
          <w:sz w:val="22"/>
          <w:szCs w:val="22"/>
        </w:rPr>
      </w:pPr>
      <w:r>
        <w:rPr>
          <w:rFonts w:ascii="Arial" w:hAnsi="Arial" w:cs="Arial"/>
          <w:sz w:val="22"/>
          <w:szCs w:val="22"/>
        </w:rPr>
        <w:t>Use of an etiologically</w:t>
      </w:r>
      <w:r w:rsidR="00361099">
        <w:rPr>
          <w:rFonts w:ascii="Arial" w:hAnsi="Arial" w:cs="Arial"/>
          <w:sz w:val="22"/>
          <w:szCs w:val="22"/>
        </w:rPr>
        <w:t>-</w:t>
      </w:r>
      <w:r>
        <w:rPr>
          <w:rFonts w:ascii="Arial" w:hAnsi="Arial" w:cs="Arial"/>
          <w:sz w:val="22"/>
          <w:szCs w:val="22"/>
        </w:rPr>
        <w:t>relevant complete carcinogen (solar simulated UV exposure)</w:t>
      </w:r>
      <w:r w:rsidR="006C67AE">
        <w:rPr>
          <w:rFonts w:ascii="Arial" w:hAnsi="Arial" w:cs="Arial"/>
          <w:sz w:val="22"/>
          <w:szCs w:val="22"/>
        </w:rPr>
        <w:t xml:space="preserve"> in a genomically</w:t>
      </w:r>
      <w:r w:rsidR="000274EA">
        <w:rPr>
          <w:rFonts w:ascii="Arial" w:hAnsi="Arial" w:cs="Arial"/>
          <w:sz w:val="22"/>
          <w:szCs w:val="22"/>
        </w:rPr>
        <w:t>-characterized</w:t>
      </w:r>
      <w:r w:rsidR="006C67AE">
        <w:rPr>
          <w:rFonts w:ascii="Arial" w:hAnsi="Arial" w:cs="Arial"/>
          <w:sz w:val="22"/>
          <w:szCs w:val="22"/>
        </w:rPr>
        <w:t xml:space="preserve"> faithful model of human cuSCC</w:t>
      </w:r>
      <w:r w:rsidR="00361099">
        <w:rPr>
          <w:rFonts w:ascii="Arial" w:hAnsi="Arial" w:cs="Arial"/>
          <w:sz w:val="22"/>
          <w:szCs w:val="22"/>
        </w:rPr>
        <w:t>.</w:t>
      </w:r>
    </w:p>
    <w:p w14:paraId="570E293A" w14:textId="52BA0E6E" w:rsidR="006C67AE" w:rsidRPr="003C391A" w:rsidRDefault="006C67AE" w:rsidP="00D9709D">
      <w:pPr>
        <w:pStyle w:val="ListParagraph"/>
        <w:numPr>
          <w:ilvl w:val="0"/>
          <w:numId w:val="1"/>
        </w:numPr>
        <w:jc w:val="both"/>
        <w:rPr>
          <w:rFonts w:ascii="Arial" w:hAnsi="Arial" w:cs="Arial"/>
          <w:sz w:val="22"/>
          <w:szCs w:val="22"/>
        </w:rPr>
      </w:pPr>
      <w:r>
        <w:rPr>
          <w:rFonts w:ascii="Arial" w:hAnsi="Arial" w:cs="Arial"/>
          <w:sz w:val="22"/>
          <w:szCs w:val="22"/>
        </w:rPr>
        <w:t xml:space="preserve">Deep single-cell characterization of transcriptional diversification and pathway analysis of specific labeled </w:t>
      </w:r>
      <w:r w:rsidR="00572C87">
        <w:rPr>
          <w:rFonts w:ascii="Arial" w:hAnsi="Arial" w:cs="Arial"/>
          <w:sz w:val="22"/>
          <w:szCs w:val="22"/>
        </w:rPr>
        <w:t>clades</w:t>
      </w:r>
      <w:r>
        <w:rPr>
          <w:rFonts w:ascii="Arial" w:hAnsi="Arial" w:cs="Arial"/>
          <w:sz w:val="22"/>
          <w:szCs w:val="22"/>
        </w:rPr>
        <w:t>.</w:t>
      </w:r>
    </w:p>
    <w:p w14:paraId="2F6D5EE9" w14:textId="23954217" w:rsidR="00447727" w:rsidRPr="003C391A" w:rsidRDefault="00447727" w:rsidP="00D9709D">
      <w:pPr>
        <w:pStyle w:val="ListParagraph"/>
        <w:numPr>
          <w:ilvl w:val="0"/>
          <w:numId w:val="1"/>
        </w:numPr>
        <w:jc w:val="both"/>
        <w:rPr>
          <w:rFonts w:ascii="Arial" w:hAnsi="Arial" w:cs="Arial"/>
          <w:sz w:val="22"/>
          <w:szCs w:val="22"/>
        </w:rPr>
      </w:pPr>
      <w:r w:rsidRPr="003C391A">
        <w:rPr>
          <w:rFonts w:ascii="Arial" w:hAnsi="Arial" w:cs="Arial"/>
          <w:sz w:val="22"/>
          <w:szCs w:val="22"/>
        </w:rPr>
        <w:t xml:space="preserve">Adaptation of single-cell sequencing to discern </w:t>
      </w:r>
      <w:r w:rsidR="008215F8">
        <w:rPr>
          <w:rFonts w:ascii="Arial" w:hAnsi="Arial" w:cs="Arial"/>
          <w:sz w:val="22"/>
          <w:szCs w:val="22"/>
        </w:rPr>
        <w:t xml:space="preserve">clonal and subclonal </w:t>
      </w:r>
      <w:r w:rsidR="004C3A22">
        <w:rPr>
          <w:rFonts w:ascii="Arial" w:hAnsi="Arial" w:cs="Arial"/>
          <w:sz w:val="22"/>
          <w:szCs w:val="22"/>
        </w:rPr>
        <w:t xml:space="preserve">genetic structure </w:t>
      </w:r>
      <w:r w:rsidR="006C67AE">
        <w:rPr>
          <w:rFonts w:ascii="Arial" w:hAnsi="Arial" w:cs="Arial"/>
          <w:sz w:val="22"/>
          <w:szCs w:val="22"/>
        </w:rPr>
        <w:t>(</w:t>
      </w:r>
      <w:r w:rsidR="00572C87">
        <w:rPr>
          <w:rFonts w:ascii="Arial" w:hAnsi="Arial" w:cs="Arial"/>
          <w:sz w:val="22"/>
          <w:szCs w:val="22"/>
        </w:rPr>
        <w:t xml:space="preserve">CNV, </w:t>
      </w:r>
      <w:r w:rsidR="006C67AE">
        <w:rPr>
          <w:rFonts w:ascii="Arial" w:hAnsi="Arial" w:cs="Arial"/>
          <w:sz w:val="22"/>
          <w:szCs w:val="22"/>
        </w:rPr>
        <w:t xml:space="preserve">mutations) </w:t>
      </w:r>
      <w:r w:rsidR="004C3A22">
        <w:rPr>
          <w:rFonts w:ascii="Arial" w:hAnsi="Arial" w:cs="Arial"/>
          <w:sz w:val="22"/>
          <w:szCs w:val="22"/>
        </w:rPr>
        <w:t xml:space="preserve">within </w:t>
      </w:r>
      <w:r w:rsidR="00572C87">
        <w:rPr>
          <w:rFonts w:ascii="Arial" w:hAnsi="Arial" w:cs="Arial"/>
          <w:sz w:val="22"/>
          <w:szCs w:val="22"/>
        </w:rPr>
        <w:t>clades.</w:t>
      </w:r>
    </w:p>
    <w:p w14:paraId="2CB74CAC" w14:textId="106CD445" w:rsidR="00447727" w:rsidRDefault="00447727" w:rsidP="00D9709D">
      <w:pPr>
        <w:pStyle w:val="ListParagraph"/>
        <w:numPr>
          <w:ilvl w:val="0"/>
          <w:numId w:val="1"/>
        </w:numPr>
        <w:jc w:val="both"/>
        <w:rPr>
          <w:rFonts w:ascii="Arial" w:hAnsi="Arial" w:cs="Arial"/>
          <w:sz w:val="22"/>
          <w:szCs w:val="22"/>
        </w:rPr>
      </w:pPr>
      <w:r w:rsidRPr="003C391A">
        <w:rPr>
          <w:rFonts w:ascii="Arial" w:hAnsi="Arial" w:cs="Arial"/>
          <w:sz w:val="22"/>
          <w:szCs w:val="22"/>
        </w:rPr>
        <w:t>Demonstration and exploration of the significance of poly</w:t>
      </w:r>
      <w:r>
        <w:rPr>
          <w:rFonts w:ascii="Arial" w:hAnsi="Arial" w:cs="Arial"/>
          <w:sz w:val="22"/>
          <w:szCs w:val="22"/>
        </w:rPr>
        <w:t>clonality</w:t>
      </w:r>
      <w:r w:rsidR="00630A03">
        <w:rPr>
          <w:rFonts w:ascii="Arial" w:hAnsi="Arial" w:cs="Arial"/>
          <w:sz w:val="22"/>
          <w:szCs w:val="22"/>
        </w:rPr>
        <w:t xml:space="preserve"> and the ability to directly test molecular drivers of cooperativity and competition among clones of the same lineage. </w:t>
      </w:r>
    </w:p>
    <w:p w14:paraId="627FC15A" w14:textId="091C8AE1" w:rsidR="00447727" w:rsidRPr="00E949CC" w:rsidRDefault="006C67AE" w:rsidP="00D9709D">
      <w:pPr>
        <w:pStyle w:val="ListParagraph"/>
        <w:numPr>
          <w:ilvl w:val="0"/>
          <w:numId w:val="1"/>
        </w:numPr>
        <w:jc w:val="both"/>
        <w:rPr>
          <w:rFonts w:ascii="Arial" w:hAnsi="Arial" w:cs="Arial"/>
          <w:sz w:val="22"/>
          <w:szCs w:val="22"/>
        </w:rPr>
      </w:pPr>
      <w:r>
        <w:rPr>
          <w:rFonts w:ascii="Arial" w:hAnsi="Arial" w:cs="Arial"/>
          <w:sz w:val="22"/>
          <w:szCs w:val="22"/>
        </w:rPr>
        <w:t xml:space="preserve">The ability to make specific predictions about the significant and salient features of each phase of tumor development and how specific perturbations affect the process only in </w:t>
      </w:r>
      <w:r w:rsidR="008D0B54">
        <w:rPr>
          <w:rFonts w:ascii="Arial" w:hAnsi="Arial" w:cs="Arial"/>
          <w:sz w:val="22"/>
          <w:szCs w:val="22"/>
        </w:rPr>
        <w:t xml:space="preserve">those </w:t>
      </w:r>
      <w:r>
        <w:rPr>
          <w:rFonts w:ascii="Arial" w:hAnsi="Arial" w:cs="Arial"/>
          <w:sz w:val="22"/>
          <w:szCs w:val="22"/>
        </w:rPr>
        <w:t xml:space="preserve">specific phases. </w:t>
      </w:r>
      <w:r w:rsidR="008D0B54">
        <w:rPr>
          <w:rFonts w:ascii="Arial" w:hAnsi="Arial" w:cs="Arial"/>
          <w:sz w:val="22"/>
          <w:szCs w:val="22"/>
        </w:rPr>
        <w:t>This key difference from most modeling approaches is that our co</w:t>
      </w:r>
      <w:r w:rsidR="0063110B">
        <w:rPr>
          <w:rFonts w:ascii="Arial" w:hAnsi="Arial" w:cs="Arial"/>
          <w:sz w:val="22"/>
          <w:szCs w:val="22"/>
        </w:rPr>
        <w:t>n</w:t>
      </w:r>
      <w:r w:rsidR="008D0B54">
        <w:rPr>
          <w:rFonts w:ascii="Arial" w:hAnsi="Arial" w:cs="Arial"/>
          <w:sz w:val="22"/>
          <w:szCs w:val="22"/>
        </w:rPr>
        <w:t xml:space="preserve">ceptual framework makes </w:t>
      </w:r>
      <w:r w:rsidR="00D274D9">
        <w:rPr>
          <w:rFonts w:ascii="Arial" w:hAnsi="Arial" w:cs="Arial"/>
          <w:sz w:val="22"/>
          <w:szCs w:val="22"/>
        </w:rPr>
        <w:t xml:space="preserve">predictions about how specific perturbations </w:t>
      </w:r>
      <w:r w:rsidR="00C465A1">
        <w:rPr>
          <w:rFonts w:ascii="Arial" w:hAnsi="Arial" w:cs="Arial"/>
          <w:sz w:val="22"/>
          <w:szCs w:val="22"/>
        </w:rPr>
        <w:t>affect each phase.</w:t>
      </w:r>
    </w:p>
    <w:p w14:paraId="5EA3C0A4" w14:textId="64C29A3D" w:rsidR="00D9709D" w:rsidRDefault="0005502E" w:rsidP="00D9709D">
      <w:pPr>
        <w:jc w:val="both"/>
        <w:rPr>
          <w:rFonts w:ascii="Arial" w:hAnsi="Arial" w:cs="Arial"/>
          <w:sz w:val="22"/>
          <w:szCs w:val="22"/>
        </w:rPr>
      </w:pPr>
      <w:r>
        <w:rPr>
          <w:rFonts w:ascii="Arial" w:hAnsi="Arial" w:cs="Arial"/>
          <w:sz w:val="22"/>
          <w:szCs w:val="22"/>
        </w:rPr>
        <w:lastRenderedPageBreak/>
        <w:t xml:space="preserve">We feel that the combination of conceptual novelty and unique set of tools </w:t>
      </w:r>
      <w:r w:rsidR="00765FE7">
        <w:rPr>
          <w:rFonts w:ascii="Arial" w:hAnsi="Arial" w:cs="Arial"/>
          <w:sz w:val="22"/>
          <w:szCs w:val="22"/>
        </w:rPr>
        <w:t>position</w:t>
      </w:r>
      <w:r>
        <w:rPr>
          <w:rFonts w:ascii="Arial" w:hAnsi="Arial" w:cs="Arial"/>
          <w:sz w:val="22"/>
          <w:szCs w:val="22"/>
        </w:rPr>
        <w:t xml:space="preserve"> us to probe the ecological and </w:t>
      </w:r>
      <w:ins w:id="250" w:author="boe" w:date="2020-06-01T11:23:00Z">
        <w:r w:rsidR="005A23E4">
          <w:rPr>
            <w:rFonts w:ascii="Arial" w:hAnsi="Arial" w:cs="Arial"/>
            <w:sz w:val="22"/>
            <w:szCs w:val="22"/>
          </w:rPr>
          <w:t xml:space="preserve">evolutionary </w:t>
        </w:r>
      </w:ins>
      <w:del w:id="251" w:author="boe" w:date="2020-06-01T11:23:00Z">
        <w:r w:rsidDel="005A23E4">
          <w:rPr>
            <w:rFonts w:ascii="Arial" w:hAnsi="Arial" w:cs="Arial"/>
            <w:sz w:val="22"/>
            <w:szCs w:val="22"/>
          </w:rPr>
          <w:delText xml:space="preserve">molecular </w:delText>
        </w:r>
      </w:del>
      <w:r>
        <w:rPr>
          <w:rFonts w:ascii="Arial" w:hAnsi="Arial" w:cs="Arial"/>
          <w:sz w:val="22"/>
          <w:szCs w:val="22"/>
        </w:rPr>
        <w:t xml:space="preserve">underpinnings of carcinogenesis with unprecedented resolution in a living organism over time. </w:t>
      </w:r>
    </w:p>
    <w:p w14:paraId="7B5D1AB6" w14:textId="77777777" w:rsidR="00D9709D" w:rsidRPr="00D9709D" w:rsidRDefault="00D9709D" w:rsidP="00D9709D">
      <w:pPr>
        <w:jc w:val="both"/>
        <w:rPr>
          <w:rFonts w:ascii="Arial" w:hAnsi="Arial" w:cs="Arial"/>
          <w:sz w:val="22"/>
          <w:szCs w:val="22"/>
        </w:rPr>
      </w:pPr>
    </w:p>
    <w:p w14:paraId="0EC5CE03" w14:textId="3D3AA9FE" w:rsidR="001C7726" w:rsidRPr="000F6EFC" w:rsidRDefault="003C391A" w:rsidP="000F6EFC">
      <w:pPr>
        <w:jc w:val="both"/>
        <w:rPr>
          <w:rFonts w:ascii="Arial" w:hAnsi="Arial" w:cs="Arial"/>
          <w:b/>
          <w:sz w:val="22"/>
          <w:szCs w:val="22"/>
        </w:rPr>
      </w:pPr>
      <w:r w:rsidRPr="003C391A">
        <w:rPr>
          <w:rFonts w:ascii="Arial" w:hAnsi="Arial" w:cs="Arial"/>
          <w:b/>
          <w:sz w:val="22"/>
          <w:szCs w:val="22"/>
        </w:rPr>
        <w:t xml:space="preserve">RESEARCH </w:t>
      </w:r>
      <w:r w:rsidR="00447727">
        <w:rPr>
          <w:rFonts w:ascii="Arial" w:hAnsi="Arial" w:cs="Arial"/>
          <w:b/>
          <w:sz w:val="22"/>
          <w:szCs w:val="22"/>
        </w:rPr>
        <w:t>STRATEGY</w:t>
      </w:r>
    </w:p>
    <w:p w14:paraId="557CFBE4" w14:textId="77777777" w:rsidR="001C7726" w:rsidRDefault="001C7726" w:rsidP="001C7726">
      <w:pPr>
        <w:rPr>
          <w:rFonts w:ascii="Arial" w:eastAsia="Times New Roman" w:hAnsi="Arial" w:cs="Arial"/>
          <w:sz w:val="22"/>
          <w:szCs w:val="22"/>
        </w:rPr>
      </w:pPr>
      <w:r>
        <w:rPr>
          <w:rFonts w:ascii="Arial" w:eastAsia="Times New Roman" w:hAnsi="Arial" w:cs="Arial"/>
          <w:b/>
          <w:i/>
          <w:sz w:val="22"/>
          <w:szCs w:val="22"/>
          <w:u w:val="single"/>
        </w:rPr>
        <w:t>Four Key Experiments with Confetti Mice</w:t>
      </w:r>
      <w:r w:rsidRPr="00074E04">
        <w:rPr>
          <w:rFonts w:ascii="Arial" w:eastAsia="Times New Roman" w:hAnsi="Arial" w:cs="Arial"/>
          <w:sz w:val="22"/>
          <w:szCs w:val="22"/>
        </w:rPr>
        <w:t xml:space="preserve">: </w:t>
      </w:r>
    </w:p>
    <w:p w14:paraId="36D83983" w14:textId="77777777" w:rsidR="001C7726" w:rsidRDefault="001C7726" w:rsidP="001C7726">
      <w:pPr>
        <w:rPr>
          <w:rFonts w:ascii="Arial" w:eastAsia="Times New Roman" w:hAnsi="Arial" w:cs="Arial"/>
          <w:sz w:val="22"/>
          <w:szCs w:val="22"/>
        </w:rPr>
      </w:pPr>
    </w:p>
    <w:p w14:paraId="6BF545C1" w14:textId="0F54A495" w:rsidR="001C7726" w:rsidRPr="000F6EFC" w:rsidRDefault="001C7726" w:rsidP="00CA2EFA">
      <w:pPr>
        <w:jc w:val="both"/>
        <w:rPr>
          <w:rFonts w:ascii="Arial" w:eastAsia="Times New Roman" w:hAnsi="Arial" w:cs="Arial"/>
          <w:sz w:val="22"/>
          <w:szCs w:val="22"/>
        </w:rPr>
      </w:pPr>
      <w:r>
        <w:rPr>
          <w:rFonts w:ascii="Arial" w:eastAsia="Times New Roman" w:hAnsi="Arial" w:cs="Arial"/>
          <w:sz w:val="22"/>
          <w:szCs w:val="22"/>
        </w:rPr>
        <w:t xml:space="preserve">We know that: 1) tamoxifen successfully labels clades of keratinocytes within confetti mice that can be quantified, 2) three months of UV can be administered experimentally in a manner where exposure is limited to just half of the mouse’s back, and 3) approximately two months after this UV exposure no lesions will form on the unexposed skin while multiple lesions will form on the exposed skin.  This protocol of administering tamoxifen two weeks prior to time 0 (start of UV), followed by 3 months of UV exposure to half the skin surface area, and then a cessation of UV for the subsequent months of study provided the preliminary data.  It will also provide our Standard Procedure and the reference treatment for four distinct and inter-related experiments: </w:t>
      </w:r>
      <w:r>
        <w:rPr>
          <w:rFonts w:ascii="Arial" w:eastAsia="Times New Roman" w:hAnsi="Arial" w:cs="Arial"/>
          <w:b/>
          <w:sz w:val="22"/>
          <w:szCs w:val="22"/>
        </w:rPr>
        <w:t>Timing of c</w:t>
      </w:r>
      <w:r w:rsidRPr="00301B56">
        <w:rPr>
          <w:rFonts w:ascii="Arial" w:eastAsia="Times New Roman" w:hAnsi="Arial" w:cs="Arial"/>
          <w:b/>
          <w:sz w:val="22"/>
          <w:szCs w:val="22"/>
        </w:rPr>
        <w:t>lade</w:t>
      </w:r>
      <w:r>
        <w:rPr>
          <w:rFonts w:ascii="Arial" w:eastAsia="Times New Roman" w:hAnsi="Arial" w:cs="Arial"/>
          <w:b/>
          <w:sz w:val="22"/>
          <w:szCs w:val="22"/>
        </w:rPr>
        <w:t xml:space="preserve"> labelling, Dose spacing, Chemical disruption, Genetic disruption.</w:t>
      </w:r>
      <w:r>
        <w:rPr>
          <w:rFonts w:ascii="Arial" w:eastAsia="Times New Roman" w:hAnsi="Arial" w:cs="Arial"/>
          <w:sz w:val="22"/>
          <w:szCs w:val="22"/>
        </w:rPr>
        <w:t xml:space="preserve"> Each of these experiments will generate the necessary data and source material for </w:t>
      </w:r>
      <w:r w:rsidRPr="00406451">
        <w:rPr>
          <w:rFonts w:ascii="Arial" w:eastAsia="Times New Roman" w:hAnsi="Arial" w:cs="Arial"/>
          <w:b/>
          <w:sz w:val="22"/>
          <w:szCs w:val="22"/>
        </w:rPr>
        <w:t>Aims 1, 2</w:t>
      </w:r>
      <w:r>
        <w:rPr>
          <w:rFonts w:ascii="Arial" w:eastAsia="Times New Roman" w:hAnsi="Arial" w:cs="Arial"/>
          <w:b/>
          <w:sz w:val="22"/>
          <w:szCs w:val="22"/>
        </w:rPr>
        <w:t xml:space="preserve"> &amp; </w:t>
      </w:r>
      <w:r w:rsidRPr="00406451">
        <w:rPr>
          <w:rFonts w:ascii="Arial" w:eastAsia="Times New Roman" w:hAnsi="Arial" w:cs="Arial"/>
          <w:b/>
          <w:sz w:val="22"/>
          <w:szCs w:val="22"/>
        </w:rPr>
        <w:t>3</w:t>
      </w:r>
      <w:r>
        <w:rPr>
          <w:rFonts w:ascii="Arial" w:eastAsia="Times New Roman" w:hAnsi="Arial" w:cs="Arial"/>
          <w:sz w:val="22"/>
          <w:szCs w:val="22"/>
        </w:rPr>
        <w:t xml:space="preserve">. </w:t>
      </w:r>
      <w:r w:rsidRPr="00074E04">
        <w:rPr>
          <w:rFonts w:ascii="Arial" w:hAnsi="Arial" w:cs="Arial"/>
          <w:sz w:val="22"/>
          <w:szCs w:val="22"/>
        </w:rPr>
        <w:t xml:space="preserve">Our approach allows us to capitalize on the temporal phases of the model and utilize the power of both within </w:t>
      </w:r>
      <w:r>
        <w:rPr>
          <w:rFonts w:ascii="Arial" w:hAnsi="Arial" w:cs="Arial"/>
          <w:sz w:val="22"/>
          <w:szCs w:val="22"/>
        </w:rPr>
        <w:t xml:space="preserve">and across </w:t>
      </w:r>
      <w:r w:rsidRPr="00074E04">
        <w:rPr>
          <w:rFonts w:ascii="Arial" w:hAnsi="Arial" w:cs="Arial"/>
          <w:sz w:val="22"/>
          <w:szCs w:val="22"/>
        </w:rPr>
        <w:t>mouse comparison</w:t>
      </w:r>
      <w:r>
        <w:rPr>
          <w:rFonts w:ascii="Arial" w:hAnsi="Arial" w:cs="Arial"/>
          <w:sz w:val="22"/>
          <w:szCs w:val="22"/>
        </w:rPr>
        <w:t xml:space="preserve">s in time (across months) and space (UV versus non-UV exposed skin).  A key </w:t>
      </w:r>
      <w:r>
        <w:rPr>
          <w:rFonts w:ascii="Arial" w:hAnsi="Arial" w:cs="Arial"/>
          <w:color w:val="000000"/>
          <w:sz w:val="22"/>
          <w:szCs w:val="22"/>
        </w:rPr>
        <w:t xml:space="preserve">advantage of our approach is the ability to correlate imaging findings to deep single cell interrogation. </w:t>
      </w:r>
    </w:p>
    <w:p w14:paraId="3B81E916" w14:textId="77777777" w:rsidR="001C7726" w:rsidRDefault="001C7726" w:rsidP="00CA2EFA">
      <w:pPr>
        <w:jc w:val="both"/>
        <w:rPr>
          <w:rFonts w:ascii="Arial" w:eastAsia="Times New Roman" w:hAnsi="Arial" w:cs="Arial"/>
          <w:sz w:val="22"/>
          <w:szCs w:val="22"/>
        </w:rPr>
      </w:pPr>
    </w:p>
    <w:p w14:paraId="01D7CCA2" w14:textId="3F4FEDB7" w:rsidR="001C7726" w:rsidRDefault="001C7726" w:rsidP="00CA2EFA">
      <w:pPr>
        <w:jc w:val="both"/>
        <w:rPr>
          <w:rFonts w:ascii="Arial" w:eastAsia="Times New Roman" w:hAnsi="Arial" w:cs="Arial"/>
          <w:sz w:val="22"/>
          <w:szCs w:val="22"/>
        </w:rPr>
      </w:pPr>
      <w:r w:rsidRPr="00023673">
        <w:rPr>
          <w:rFonts w:ascii="Arial" w:eastAsia="Times New Roman" w:hAnsi="Arial" w:cs="Arial"/>
          <w:b/>
          <w:i/>
          <w:sz w:val="22"/>
          <w:szCs w:val="22"/>
        </w:rPr>
        <w:t>Ecological Properties of Clades</w:t>
      </w:r>
      <w:r>
        <w:rPr>
          <w:rFonts w:ascii="Arial" w:eastAsia="Times New Roman" w:hAnsi="Arial" w:cs="Arial"/>
          <w:sz w:val="22"/>
          <w:szCs w:val="22"/>
        </w:rPr>
        <w:t>: For each mouse, the z-stack confocal imaging will be performed once a month starting with month 0 and continuing through to month 7 (8 temporal sampling periods).  By month 4 essentially none of the reference treatment mice will exhibit lesions, by month 5 most will, and by 6 essentially all will</w:t>
      </w:r>
      <w:r>
        <w:rPr>
          <w:rFonts w:ascii="Arial" w:eastAsia="Times New Roman" w:hAnsi="Arial" w:cs="Arial"/>
          <w:sz w:val="22"/>
          <w:szCs w:val="22"/>
        </w:rPr>
        <w:fldChar w:fldCharType="begin">
          <w:fldData xml:space="preserve">PEVuZE5vdGU+PENpdGU+PEF1dGhvcj5DaGl0c2F6emFkZWg8L0F1dGhvcj48WWVhcj4yMDE2PC9Z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</w:fldData>
        </w:fldChar>
      </w:r>
      <w:r w:rsidR="00A62D5D">
        <w:rPr>
          <w:rFonts w:ascii="Arial" w:eastAsia="Times New Roman" w:hAnsi="Arial" w:cs="Arial"/>
          <w:sz w:val="22"/>
          <w:szCs w:val="22"/>
        </w:rPr>
        <w:instrText xml:space="preserve"> ADDIN EN.CITE </w:instrText>
      </w:r>
      <w:r w:rsidR="00A62D5D">
        <w:rPr>
          <w:rFonts w:ascii="Arial" w:eastAsia="Times New Roman" w:hAnsi="Arial" w:cs="Arial"/>
          <w:sz w:val="22"/>
          <w:szCs w:val="22"/>
        </w:rPr>
        <w:fldChar w:fldCharType="begin">
          <w:fldData xml:space="preserve">PEVuZE5vdGU+PENpdGU+PEF1dGhvcj5DaGl0c2F6emFkZWg8L0F1dGhvcj48WWVhcj4yMDE2PC9Z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</w:fldData>
        </w:fldChar>
      </w:r>
      <w:r w:rsidR="00A62D5D">
        <w:rPr>
          <w:rFonts w:ascii="Arial" w:eastAsia="Times New Roman" w:hAnsi="Arial" w:cs="Arial"/>
          <w:sz w:val="22"/>
          <w:szCs w:val="22"/>
        </w:rPr>
        <w:instrText xml:space="preserve"> ADDIN EN.CITE.DATA </w:instrText>
      </w:r>
      <w:r w:rsidR="00A62D5D">
        <w:rPr>
          <w:rFonts w:ascii="Arial" w:eastAsia="Times New Roman" w:hAnsi="Arial" w:cs="Arial"/>
          <w:sz w:val="22"/>
          <w:szCs w:val="22"/>
        </w:rPr>
      </w:r>
      <w:r w:rsidR="00A62D5D">
        <w:rPr>
          <w:rFonts w:ascii="Arial" w:eastAsia="Times New Roman" w:hAnsi="Arial" w:cs="Arial"/>
          <w:sz w:val="22"/>
          <w:szCs w:val="22"/>
        </w:rPr>
        <w:fldChar w:fldCharType="end"/>
      </w:r>
      <w:r>
        <w:rPr>
          <w:rFonts w:ascii="Arial" w:eastAsia="Times New Roman" w:hAnsi="Arial" w:cs="Arial"/>
          <w:sz w:val="22"/>
          <w:szCs w:val="22"/>
        </w:rPr>
      </w:r>
      <w:r>
        <w:rPr>
          <w:rFonts w:ascii="Arial" w:eastAsia="Times New Roman" w:hAnsi="Arial" w:cs="Arial"/>
          <w:sz w:val="22"/>
          <w:szCs w:val="22"/>
        </w:rPr>
        <w:fldChar w:fldCharType="separate"/>
      </w:r>
      <w:r w:rsidR="00A62D5D" w:rsidRPr="00A62D5D">
        <w:rPr>
          <w:rFonts w:ascii="Arial" w:eastAsia="Times New Roman" w:hAnsi="Arial" w:cs="Arial"/>
          <w:noProof/>
          <w:sz w:val="22"/>
          <w:szCs w:val="22"/>
          <w:vertAlign w:val="superscript"/>
        </w:rPr>
        <w:t>8</w:t>
      </w:r>
      <w:r>
        <w:rPr>
          <w:rFonts w:ascii="Arial" w:eastAsia="Times New Roman" w:hAnsi="Arial" w:cs="Arial"/>
          <w:sz w:val="22"/>
          <w:szCs w:val="22"/>
        </w:rPr>
        <w:fldChar w:fldCharType="end"/>
      </w:r>
      <w:r>
        <w:rPr>
          <w:rFonts w:ascii="Arial" w:eastAsia="Times New Roman" w:hAnsi="Arial" w:cs="Arial"/>
          <w:sz w:val="22"/>
          <w:szCs w:val="22"/>
        </w:rPr>
        <w:t>. Each month, 4 randomly selected areas (1.55 mm x 1.55 mm) will be imaged from the non-UV exposed skin</w:t>
      </w:r>
      <w:r w:rsidR="004427AE">
        <w:rPr>
          <w:rFonts w:ascii="Arial" w:eastAsia="Times New Roman" w:hAnsi="Arial" w:cs="Arial"/>
          <w:sz w:val="22"/>
          <w:szCs w:val="22"/>
        </w:rPr>
        <w:t xml:space="preserve"> </w:t>
      </w:r>
      <w:r>
        <w:rPr>
          <w:rFonts w:ascii="Arial" w:eastAsia="Times New Roman" w:hAnsi="Arial" w:cs="Arial"/>
          <w:sz w:val="22"/>
          <w:szCs w:val="22"/>
        </w:rPr>
        <w:t xml:space="preserve">and 4 from the UV exposed areas (note that these 8 sampling areas will not correspond to the areas either from prior or subsequent months).  Starting with month 5, there will be 8 imaged areas free of lesions, and up to four additional imaged areas will be added where the center of the area includes a lesion.  During months 6, 7, and 8 the areas with lesions will follow the same lesion through time (unlike the randomly placed imaged areas).  For each mouse this will yield 64 images = 4 areas x UV vs. non-UV x 8 imaging months.  If there are 4 lesions by month five, this will also yield 12 lesion-specific images = 4 lesions x 3 months as repeated measures of the same lesion. From each of these image sets we will obtain information on 1) the </w:t>
      </w:r>
      <w:r w:rsidRPr="00023673">
        <w:rPr>
          <w:rFonts w:ascii="Arial" w:eastAsia="Times New Roman" w:hAnsi="Arial" w:cs="Arial"/>
          <w:b/>
          <w:sz w:val="22"/>
          <w:szCs w:val="22"/>
        </w:rPr>
        <w:t xml:space="preserve">number </w:t>
      </w:r>
      <w:r>
        <w:rPr>
          <w:rFonts w:ascii="Arial" w:eastAsia="Times New Roman" w:hAnsi="Arial" w:cs="Arial"/>
          <w:sz w:val="22"/>
          <w:szCs w:val="22"/>
        </w:rPr>
        <w:t xml:space="preserve">of clades, 2) the </w:t>
      </w:r>
      <w:r w:rsidRPr="00023673">
        <w:rPr>
          <w:rFonts w:ascii="Arial" w:eastAsia="Times New Roman" w:hAnsi="Arial" w:cs="Arial"/>
          <w:b/>
          <w:sz w:val="22"/>
          <w:szCs w:val="22"/>
        </w:rPr>
        <w:t xml:space="preserve">volume </w:t>
      </w:r>
      <w:r>
        <w:rPr>
          <w:rFonts w:ascii="Arial" w:eastAsia="Times New Roman" w:hAnsi="Arial" w:cs="Arial"/>
          <w:sz w:val="22"/>
          <w:szCs w:val="22"/>
        </w:rPr>
        <w:t xml:space="preserve">of each clade, 3) the </w:t>
      </w:r>
      <w:r w:rsidRPr="00023673">
        <w:rPr>
          <w:rFonts w:ascii="Arial" w:eastAsia="Times New Roman" w:hAnsi="Arial" w:cs="Arial"/>
          <w:b/>
          <w:sz w:val="22"/>
          <w:szCs w:val="22"/>
        </w:rPr>
        <w:t>co-localization</w:t>
      </w:r>
      <w:r>
        <w:rPr>
          <w:rFonts w:ascii="Arial" w:eastAsia="Times New Roman" w:hAnsi="Arial" w:cs="Arial"/>
          <w:sz w:val="22"/>
          <w:szCs w:val="22"/>
        </w:rPr>
        <w:t xml:space="preserve"> of clades (degree of overlap and inter-digitization of calls from adjacent clades, and 4) </w:t>
      </w:r>
      <w:r w:rsidRPr="00023673">
        <w:rPr>
          <w:rFonts w:ascii="Arial" w:eastAsia="Times New Roman" w:hAnsi="Arial" w:cs="Arial"/>
          <w:b/>
          <w:sz w:val="22"/>
          <w:szCs w:val="22"/>
        </w:rPr>
        <w:t>compaction</w:t>
      </w:r>
      <w:r>
        <w:rPr>
          <w:rFonts w:ascii="Arial" w:eastAsia="Times New Roman" w:hAnsi="Arial" w:cs="Arial"/>
          <w:sz w:val="22"/>
          <w:szCs w:val="22"/>
        </w:rPr>
        <w:t xml:space="preserve"> (cell number per unit volume) from up to 10 clades per sample where clades will represent a full spread from large to small clades.</w:t>
      </w:r>
    </w:p>
    <w:p w14:paraId="4ED21BF2" w14:textId="77777777" w:rsidR="001C7726" w:rsidRDefault="001C7726" w:rsidP="00CA2EFA">
      <w:pPr>
        <w:jc w:val="both"/>
        <w:rPr>
          <w:rFonts w:ascii="Arial" w:eastAsia="Times New Roman" w:hAnsi="Arial" w:cs="Arial"/>
          <w:sz w:val="22"/>
          <w:szCs w:val="22"/>
        </w:rPr>
      </w:pPr>
    </w:p>
    <w:p w14:paraId="6D86FC7D" w14:textId="5EC24822" w:rsidR="001C7726" w:rsidRDefault="00DE6519" w:rsidP="00CA2EFA">
      <w:pPr>
        <w:jc w:val="both"/>
        <w:rPr>
          <w:rFonts w:ascii="Arial" w:eastAsia="Times New Roman" w:hAnsi="Arial" w:cs="Arial"/>
          <w:sz w:val="22"/>
          <w:szCs w:val="22"/>
        </w:rPr>
      </w:pPr>
      <w:r>
        <w:rPr>
          <w:rFonts w:ascii="Arial" w:eastAsia="Times New Roman" w:hAnsi="Arial" w:cs="Arial"/>
          <w:b/>
          <w:i/>
          <w:sz w:val="22"/>
          <w:szCs w:val="22"/>
        </w:rPr>
        <w:t>M</w:t>
      </w:r>
      <w:r w:rsidR="001C7726" w:rsidRPr="00EF516D">
        <w:rPr>
          <w:rFonts w:ascii="Arial" w:eastAsia="Times New Roman" w:hAnsi="Arial" w:cs="Arial"/>
          <w:b/>
          <w:i/>
          <w:sz w:val="22"/>
          <w:szCs w:val="22"/>
        </w:rPr>
        <w:t>olecular and Genetic</w:t>
      </w:r>
      <w:r>
        <w:rPr>
          <w:rFonts w:ascii="Arial" w:eastAsia="Times New Roman" w:hAnsi="Arial" w:cs="Arial"/>
          <w:b/>
          <w:i/>
          <w:sz w:val="22"/>
          <w:szCs w:val="22"/>
        </w:rPr>
        <w:t xml:space="preserve"> Properties</w:t>
      </w:r>
      <w:r w:rsidR="001C7726">
        <w:rPr>
          <w:rFonts w:ascii="Arial" w:eastAsia="Times New Roman" w:hAnsi="Arial" w:cs="Arial"/>
          <w:i/>
          <w:sz w:val="22"/>
          <w:szCs w:val="22"/>
        </w:rPr>
        <w:t xml:space="preserve">:  </w:t>
      </w:r>
      <w:r w:rsidR="001C7726">
        <w:rPr>
          <w:rFonts w:ascii="Arial" w:eastAsia="Times New Roman" w:hAnsi="Arial" w:cs="Arial"/>
          <w:sz w:val="22"/>
          <w:szCs w:val="22"/>
        </w:rPr>
        <w:t xml:space="preserve">The molecular and genetic interrogation of clades as identified by imaging will be based on deep single cell interrogation using scRNAseq. The serial imaging serves as the basis for selecting the lesions for sampling. Once the distributions of clade volume, co-localization, and compaction are established to some degree, we will perform 1 mm – 2 mm punch biopsies to sample areas with 1-3 easily identified clades. This sampling is destructive and we will be limited to eight samples per mouse total. Therefore, we will require additional mice to enable the sampling of 9 </w:t>
      </w:r>
      <w:r w:rsidR="00D10A8F">
        <w:rPr>
          <w:rFonts w:ascii="Arial" w:eastAsia="Times New Roman" w:hAnsi="Arial" w:cs="Arial"/>
          <w:sz w:val="22"/>
          <w:szCs w:val="22"/>
        </w:rPr>
        <w:t>clades</w:t>
      </w:r>
      <w:r w:rsidR="001C7726">
        <w:rPr>
          <w:rFonts w:ascii="Arial" w:eastAsia="Times New Roman" w:hAnsi="Arial" w:cs="Arial"/>
          <w:sz w:val="22"/>
          <w:szCs w:val="22"/>
        </w:rPr>
        <w:t xml:space="preserve"> at 4 time points (0, 2, 4, 6 months). These nine lesions will be composed of three sets of three lesions at the c. 15</w:t>
      </w:r>
      <w:r w:rsidR="001C7726" w:rsidRPr="000001BB">
        <w:rPr>
          <w:rFonts w:ascii="Arial" w:eastAsia="Times New Roman" w:hAnsi="Arial" w:cs="Arial"/>
          <w:sz w:val="22"/>
          <w:szCs w:val="22"/>
          <w:vertAlign w:val="superscript"/>
        </w:rPr>
        <w:t>th</w:t>
      </w:r>
      <w:r w:rsidR="001C7726">
        <w:rPr>
          <w:rFonts w:ascii="Arial" w:eastAsia="Times New Roman" w:hAnsi="Arial" w:cs="Arial"/>
          <w:sz w:val="22"/>
          <w:szCs w:val="22"/>
        </w:rPr>
        <w:t>, 50</w:t>
      </w:r>
      <w:r w:rsidR="001C7726" w:rsidRPr="000001BB">
        <w:rPr>
          <w:rFonts w:ascii="Arial" w:eastAsia="Times New Roman" w:hAnsi="Arial" w:cs="Arial"/>
          <w:sz w:val="22"/>
          <w:szCs w:val="22"/>
          <w:vertAlign w:val="superscript"/>
        </w:rPr>
        <w:t>th</w:t>
      </w:r>
      <w:r w:rsidR="001C7726">
        <w:rPr>
          <w:rFonts w:ascii="Arial" w:eastAsia="Times New Roman" w:hAnsi="Arial" w:cs="Arial"/>
          <w:sz w:val="22"/>
          <w:szCs w:val="22"/>
        </w:rPr>
        <w:t>, &gt;85</w:t>
      </w:r>
      <w:r w:rsidR="001C7726" w:rsidRPr="000001BB">
        <w:rPr>
          <w:rFonts w:ascii="Arial" w:eastAsia="Times New Roman" w:hAnsi="Arial" w:cs="Arial"/>
          <w:sz w:val="22"/>
          <w:szCs w:val="22"/>
          <w:vertAlign w:val="superscript"/>
        </w:rPr>
        <w:t>th</w:t>
      </w:r>
      <w:r w:rsidR="001C7726">
        <w:rPr>
          <w:rFonts w:ascii="Arial" w:eastAsia="Times New Roman" w:hAnsi="Arial" w:cs="Arial"/>
          <w:sz w:val="22"/>
          <w:szCs w:val="22"/>
        </w:rPr>
        <w:t xml:space="preserve"> (or near largest of that image area) percentile of clade volumes at that time point (as averaged over the 8 samples from the mouse) such that small and large clades are sampled.</w:t>
      </w:r>
    </w:p>
    <w:p w14:paraId="21C62A22" w14:textId="77777777" w:rsidR="00570A6F" w:rsidRDefault="00570A6F" w:rsidP="00570A6F">
      <w:pPr>
        <w:jc w:val="both"/>
        <w:rPr>
          <w:rFonts w:ascii="Arial" w:eastAsia="Times New Roman" w:hAnsi="Arial" w:cs="Arial"/>
          <w:sz w:val="22"/>
          <w:szCs w:val="22"/>
        </w:rPr>
      </w:pPr>
    </w:p>
    <w:p w14:paraId="3E7E8FFB" w14:textId="407F5804" w:rsidR="00F77A0E" w:rsidRPr="00794F7B" w:rsidRDefault="00F77A0E" w:rsidP="00F77A0E">
      <w:pPr>
        <w:jc w:val="both"/>
        <w:rPr>
          <w:rFonts w:ascii="Arial" w:hAnsi="Arial" w:cs="Arial"/>
          <w:color w:val="000000"/>
          <w:sz w:val="22"/>
          <w:szCs w:val="22"/>
        </w:rPr>
      </w:pPr>
      <w:r w:rsidRPr="00BA63F9">
        <w:rPr>
          <w:rFonts w:ascii="Arial" w:eastAsia="Times New Roman" w:hAnsi="Arial" w:cs="Arial"/>
          <w:sz w:val="22"/>
          <w:szCs w:val="22"/>
        </w:rPr>
        <w:t xml:space="preserve">The sampled lesions will be dissociated and scRNAseq performed. First, </w:t>
      </w:r>
      <w:r>
        <w:rPr>
          <w:rFonts w:ascii="Arial" w:eastAsia="Times New Roman" w:hAnsi="Arial" w:cs="Arial"/>
          <w:sz w:val="22"/>
          <w:szCs w:val="22"/>
        </w:rPr>
        <w:t xml:space="preserve">we will classify each sequenced cell to </w:t>
      </w:r>
      <w:r w:rsidRPr="00BA63F9">
        <w:rPr>
          <w:rFonts w:ascii="Arial" w:hAnsi="Arial" w:cs="Arial"/>
          <w:sz w:val="22"/>
          <w:szCs w:val="22"/>
        </w:rPr>
        <w:t>previously def</w:t>
      </w:r>
      <w:r>
        <w:rPr>
          <w:rFonts w:ascii="Arial" w:hAnsi="Arial" w:cs="Arial"/>
          <w:sz w:val="22"/>
          <w:szCs w:val="22"/>
        </w:rPr>
        <w:t>i</w:t>
      </w:r>
      <w:r w:rsidRPr="00BA63F9">
        <w:rPr>
          <w:rFonts w:ascii="Arial" w:hAnsi="Arial" w:cs="Arial"/>
          <w:sz w:val="22"/>
          <w:szCs w:val="22"/>
        </w:rPr>
        <w:t>n</w:t>
      </w:r>
      <w:r>
        <w:rPr>
          <w:rFonts w:ascii="Arial" w:hAnsi="Arial" w:cs="Arial"/>
          <w:sz w:val="22"/>
          <w:szCs w:val="22"/>
        </w:rPr>
        <w:t>e</w:t>
      </w:r>
      <w:r w:rsidRPr="00BA63F9">
        <w:rPr>
          <w:rFonts w:ascii="Arial" w:hAnsi="Arial" w:cs="Arial"/>
          <w:sz w:val="22"/>
          <w:szCs w:val="22"/>
        </w:rPr>
        <w:t>d keratinocyte populations</w:t>
      </w:r>
      <w:r>
        <w:rPr>
          <w:rFonts w:ascii="Arial" w:hAnsi="Arial" w:cs="Arial"/>
          <w:sz w:val="22"/>
          <w:szCs w:val="22"/>
        </w:rPr>
        <w:t xml:space="preserve">, including </w:t>
      </w:r>
      <w:r w:rsidRPr="00BA63F9">
        <w:rPr>
          <w:rFonts w:ascii="Arial" w:hAnsi="Arial" w:cs="Arial"/>
          <w:sz w:val="22"/>
          <w:szCs w:val="22"/>
        </w:rPr>
        <w:t>subtypes of interfollicular keratinocytes, suprabasilar keratinocytes, basal keratinocytes and infundibular keratinocytes</w:t>
      </w:r>
      <w:r>
        <w:rPr>
          <w:rFonts w:ascii="Arial" w:hAnsi="Arial" w:cs="Arial"/>
          <w:sz w:val="22"/>
          <w:szCs w:val="22"/>
        </w:rPr>
        <w:fldChar w:fldCharType="begin">
          <w:fldData xml:space="preserve">PEVuZE5vdGU+PENpdGU+PEF1dGhvcj5Kb29zdDwvQXV0aG9yPjxZZWFyPjIwMTY8L1llYXI+PFJl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PEVuZE5vdGU+PENpdGU+PEF1dGhvcj5Kb29zdDwvQXV0aG9yPjxZZWFyPjIwMTY8L1llYXI+PFJl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Pr="00F77A0E">
        <w:rPr>
          <w:rFonts w:ascii="Arial" w:hAnsi="Arial" w:cs="Arial"/>
          <w:noProof/>
          <w:sz w:val="22"/>
          <w:szCs w:val="22"/>
          <w:vertAlign w:val="superscript"/>
        </w:rPr>
        <w:t>57,58,60</w:t>
      </w:r>
      <w:r>
        <w:rPr>
          <w:rFonts w:ascii="Arial" w:hAnsi="Arial" w:cs="Arial"/>
          <w:sz w:val="22"/>
          <w:szCs w:val="22"/>
        </w:rPr>
        <w:fldChar w:fldCharType="end"/>
      </w:r>
      <w:r>
        <w:rPr>
          <w:rFonts w:ascii="Arial" w:hAnsi="Arial" w:cs="Arial"/>
          <w:sz w:val="22"/>
          <w:szCs w:val="22"/>
        </w:rPr>
        <w:t xml:space="preserve">. </w:t>
      </w:r>
      <w:r>
        <w:rPr>
          <w:rFonts w:ascii="Arial" w:eastAsia="Times New Roman" w:hAnsi="Arial" w:cs="Arial"/>
          <w:sz w:val="22"/>
          <w:szCs w:val="22"/>
        </w:rPr>
        <w:t xml:space="preserve">Next, </w:t>
      </w:r>
      <w:r w:rsidRPr="00BA63F9">
        <w:rPr>
          <w:rFonts w:ascii="Arial" w:eastAsia="Times New Roman" w:hAnsi="Arial" w:cs="Arial"/>
          <w:sz w:val="22"/>
          <w:szCs w:val="22"/>
        </w:rPr>
        <w:t xml:space="preserve">we will assign individual cells to their cell cycle state as previously </w:t>
      </w:r>
      <w:r w:rsidRPr="00561911">
        <w:rPr>
          <w:rFonts w:ascii="Arial" w:eastAsia="Times New Roman" w:hAnsi="Arial" w:cs="Arial"/>
          <w:sz w:val="22"/>
          <w:szCs w:val="22"/>
        </w:rPr>
        <w:t>described</w:t>
      </w:r>
      <w:r w:rsidRPr="00561911">
        <w:rPr>
          <w:rFonts w:ascii="Arial" w:eastAsia="Times New Roman" w:hAnsi="Arial" w:cs="Arial"/>
          <w:sz w:val="22"/>
          <w:szCs w:val="22"/>
        </w:rPr>
        <w:fldChar w:fldCharType="begin">
          <w:fldData xml:space="preserve">PEVuZE5vdGU+PENpdGU+PEF1dGhvcj5BbmRvcjwvQXV0aG9yPjxZZWFyPjIwMjA8L1llYXI+PFJl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</w:fldData>
        </w:fldChar>
      </w:r>
      <w:r>
        <w:rPr>
          <w:rFonts w:ascii="Arial" w:eastAsia="Times New Roman" w:hAnsi="Arial" w:cs="Arial"/>
          <w:sz w:val="22"/>
          <w:szCs w:val="22"/>
        </w:rPr>
        <w:instrText xml:space="preserve"> ADDIN EN.CITE </w:instrText>
      </w:r>
      <w:r>
        <w:rPr>
          <w:rFonts w:ascii="Arial" w:eastAsia="Times New Roman" w:hAnsi="Arial" w:cs="Arial"/>
          <w:sz w:val="22"/>
          <w:szCs w:val="22"/>
        </w:rPr>
        <w:fldChar w:fldCharType="begin">
          <w:fldData xml:space="preserve">PEVuZE5vdGU+PENpdGU+PEF1dGhvcj5BbmRvcjwvQXV0aG9yPjxZZWFyPjIwMjA8L1llYXI+PFJl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</w:fldData>
        </w:fldChar>
      </w:r>
      <w:r>
        <w:rPr>
          <w:rFonts w:ascii="Arial" w:eastAsia="Times New Roman" w:hAnsi="Arial" w:cs="Arial"/>
          <w:sz w:val="22"/>
          <w:szCs w:val="22"/>
        </w:rPr>
        <w:instrText xml:space="preserve"> ADDIN EN.CITE.DATA </w:instrText>
      </w:r>
      <w:r>
        <w:rPr>
          <w:rFonts w:ascii="Arial" w:eastAsia="Times New Roman" w:hAnsi="Arial" w:cs="Arial"/>
          <w:sz w:val="22"/>
          <w:szCs w:val="22"/>
        </w:rPr>
      </w:r>
      <w:r>
        <w:rPr>
          <w:rFonts w:ascii="Arial" w:eastAsia="Times New Roman" w:hAnsi="Arial" w:cs="Arial"/>
          <w:sz w:val="22"/>
          <w:szCs w:val="22"/>
        </w:rPr>
        <w:fldChar w:fldCharType="end"/>
      </w:r>
      <w:r w:rsidRPr="00561911">
        <w:rPr>
          <w:rFonts w:ascii="Arial" w:eastAsia="Times New Roman" w:hAnsi="Arial" w:cs="Arial"/>
          <w:sz w:val="22"/>
          <w:szCs w:val="22"/>
        </w:rPr>
      </w:r>
      <w:r w:rsidRPr="00561911">
        <w:rPr>
          <w:rFonts w:ascii="Arial" w:eastAsia="Times New Roman" w:hAnsi="Arial" w:cs="Arial"/>
          <w:sz w:val="22"/>
          <w:szCs w:val="22"/>
        </w:rPr>
        <w:fldChar w:fldCharType="separate"/>
      </w:r>
      <w:r w:rsidRPr="00F77A0E">
        <w:rPr>
          <w:rFonts w:ascii="Arial" w:eastAsia="Times New Roman" w:hAnsi="Arial" w:cs="Arial"/>
          <w:noProof/>
          <w:sz w:val="22"/>
          <w:szCs w:val="22"/>
          <w:vertAlign w:val="superscript"/>
        </w:rPr>
        <w:t>61-63</w:t>
      </w:r>
      <w:r w:rsidRPr="00561911">
        <w:rPr>
          <w:rFonts w:ascii="Arial" w:eastAsia="Times New Roman" w:hAnsi="Arial" w:cs="Arial"/>
          <w:sz w:val="22"/>
          <w:szCs w:val="22"/>
        </w:rPr>
        <w:fldChar w:fldCharType="end"/>
      </w:r>
      <w:r w:rsidRPr="00561911">
        <w:rPr>
          <w:rFonts w:ascii="Arial" w:eastAsia="Times New Roman" w:hAnsi="Arial" w:cs="Arial"/>
          <w:sz w:val="22"/>
          <w:szCs w:val="22"/>
        </w:rPr>
        <w:t>.</w:t>
      </w:r>
      <w:r>
        <w:rPr>
          <w:rFonts w:ascii="Arial" w:eastAsia="Times New Roman" w:hAnsi="Arial" w:cs="Arial"/>
          <w:sz w:val="22"/>
          <w:szCs w:val="22"/>
        </w:rPr>
        <w:t xml:space="preserve"> </w:t>
      </w:r>
      <w:r w:rsidRPr="00BA63F9">
        <w:rPr>
          <w:rFonts w:ascii="Arial" w:eastAsia="Times New Roman" w:hAnsi="Arial" w:cs="Arial"/>
          <w:sz w:val="22"/>
          <w:szCs w:val="22"/>
        </w:rPr>
        <w:t xml:space="preserve">We will then delineate transcriptional states and genetic subpopulations among cells in the G0G1 state only. </w:t>
      </w:r>
      <w:r w:rsidRPr="00BA63F9">
        <w:rPr>
          <w:rFonts w:ascii="Arial" w:hAnsi="Arial" w:cs="Arial"/>
          <w:color w:val="000000"/>
          <w:sz w:val="22"/>
          <w:szCs w:val="22"/>
        </w:rPr>
        <w:t>InferCNV (</w:t>
      </w:r>
      <w:hyperlink r:id="rId38" w:history="1">
        <w:r w:rsidRPr="00BA63F9">
          <w:rPr>
            <w:rStyle w:val="Hyperlink"/>
            <w:rFonts w:ascii="Arial" w:eastAsia="Times New Roman" w:hAnsi="Arial" w:cs="Arial"/>
            <w:sz w:val="22"/>
            <w:szCs w:val="22"/>
          </w:rPr>
          <w:t>https://github.com/broadinstitute/inferCNV</w:t>
        </w:r>
      </w:hyperlink>
      <w:r w:rsidRPr="00BA63F9">
        <w:rPr>
          <w:rFonts w:ascii="Arial" w:eastAsia="Times New Roman" w:hAnsi="Arial" w:cs="Arial"/>
          <w:sz w:val="22"/>
          <w:szCs w:val="22"/>
        </w:rPr>
        <w:t>)</w:t>
      </w:r>
      <w:r w:rsidRPr="00BA63F9">
        <w:rPr>
          <w:rFonts w:ascii="Arial" w:hAnsi="Arial" w:cs="Arial"/>
          <w:color w:val="000000"/>
          <w:sz w:val="22"/>
          <w:szCs w:val="22"/>
        </w:rPr>
        <w:t xml:space="preserve"> will be used to </w:t>
      </w:r>
      <w:r>
        <w:rPr>
          <w:rFonts w:ascii="Arial" w:hAnsi="Arial" w:cs="Arial"/>
          <w:color w:val="000000"/>
          <w:sz w:val="22"/>
          <w:szCs w:val="22"/>
        </w:rPr>
        <w:t>identify</w:t>
      </w:r>
      <w:r w:rsidRPr="00BA63F9">
        <w:rPr>
          <w:rFonts w:ascii="Arial" w:hAnsi="Arial" w:cs="Arial"/>
          <w:color w:val="000000"/>
          <w:sz w:val="22"/>
          <w:szCs w:val="22"/>
        </w:rPr>
        <w:t xml:space="preserve"> genetically distinct subpopulations defined by large scale chromosomal changes</w:t>
      </w:r>
      <w:r>
        <w:rPr>
          <w:rFonts w:ascii="Arial" w:hAnsi="Arial" w:cs="Arial"/>
          <w:color w:val="000000"/>
          <w:sz w:val="22"/>
          <w:szCs w:val="22"/>
        </w:rPr>
        <w:t xml:space="preserve">. </w:t>
      </w:r>
      <w:r w:rsidRPr="00BA63F9">
        <w:rPr>
          <w:rFonts w:ascii="Arial" w:eastAsia="Times New Roman" w:hAnsi="Arial" w:cs="Arial"/>
          <w:sz w:val="22"/>
          <w:szCs w:val="22"/>
        </w:rPr>
        <w:t>The distribution of clusters (</w:t>
      </w:r>
      <w:r w:rsidRPr="00F77A0E">
        <w:rPr>
          <w:rFonts w:ascii="Arial" w:eastAsia="Times New Roman" w:hAnsi="Arial" w:cs="Arial"/>
          <w:b/>
          <w:sz w:val="22"/>
          <w:szCs w:val="22"/>
        </w:rPr>
        <w:t>Fig. 4</w:t>
      </w:r>
      <w:r w:rsidRPr="00BA63F9">
        <w:rPr>
          <w:rFonts w:ascii="Arial" w:eastAsia="Times New Roman" w:hAnsi="Arial" w:cs="Arial"/>
          <w:sz w:val="22"/>
          <w:szCs w:val="22"/>
        </w:rPr>
        <w:t xml:space="preserve">) will be assessed across all samples. </w:t>
      </w:r>
      <w:r w:rsidRPr="00BA63F9">
        <w:rPr>
          <w:rFonts w:ascii="Arial" w:hAnsi="Arial" w:cs="Arial"/>
          <w:color w:val="000000"/>
          <w:sz w:val="22"/>
          <w:szCs w:val="22"/>
        </w:rPr>
        <w:t>Transcriptional diversity will be measured using SinCHet</w:t>
      </w:r>
      <w:r w:rsidRPr="00BA63F9">
        <w:rPr>
          <w:rFonts w:ascii="Arial" w:hAnsi="Arial" w:cs="Arial"/>
          <w:color w:val="000000"/>
          <w:sz w:val="22"/>
          <w:szCs w:val="22"/>
        </w:rPr>
        <w:fldChar w:fldCharType="begin"/>
      </w:r>
      <w:r>
        <w:rPr>
          <w:rFonts w:ascii="Arial" w:hAnsi="Arial" w:cs="Arial"/>
          <w:color w:val="000000"/>
          <w:sz w:val="22"/>
          <w:szCs w:val="22"/>
        </w:rPr>
        <w:instrText xml:space="preserve"> ADDIN EN.CITE &lt;EndNote&gt;&lt;Cite&gt;&lt;Author&gt;Li&lt;/Author&gt;&lt;Year&gt;2017&lt;/Year&gt;&lt;RecNum&gt;43506&lt;/RecNum&gt;&lt;DisplayText&gt;&lt;style face="superscript"&gt;64&lt;/style&gt;&lt;/DisplayText&gt;&lt;record&gt;&lt;rec-number&gt;43506&lt;/rec-number&gt;&lt;foreign-keys&gt;&lt;key app="EN" db-id="vz0f5spzhe9fr5edwpxxzttdss95x0s59s0r" timestamp="1590671415"&gt;43506&lt;/key&gt;&lt;/foreign-keys&gt;&lt;ref-type name="Journal Article"&gt;17&lt;/ref-type&gt;&lt;contributors&gt;&lt;authors&gt;&lt;author&gt;Li, J.&lt;/author&gt;&lt;author&gt;Smalley, I.&lt;/author&gt;&lt;author&gt;Schell, M. J.&lt;/author&gt;&lt;author&gt;Smalley, K. S. M.&lt;/author&gt;&lt;author&gt;Chen, Y. A.&lt;/author&gt;&lt;/authors&gt;&lt;/contributors&gt;&lt;auth-address&gt;Department of Biostatistics and Bioinformatics.&amp;#xD;Departments of Tumor Biology and Cutaneous Oncology, H. Lee Moffitt Cancer Center and Research Institute, Tampa, FL 33612, USA.&lt;/auth-address&gt;&lt;titles&gt;&lt;title&gt;SinCHet: a MATLAB toolbox for single cell heterogeneity analysis in cancer&lt;/title&gt;&lt;secondary-title&gt;Bioinformatics&lt;/secondary-title&gt;&lt;/titles&gt;&lt;periodical&gt;&lt;full-title&gt;Bioinformatics&lt;/full-title&gt;&lt;/periodical&gt;&lt;pages&gt;2951-2953&lt;/pages&gt;&lt;volume&gt;33&lt;/volume&gt;&lt;number&gt;18&lt;/number&gt;&lt;edition&gt;2017/05/05&lt;/edition&gt;&lt;keywords&gt;&lt;keyword&gt;Epigenomics/*methods&lt;/keyword&gt;&lt;keyword&gt;Gene Expression Profiling/*methods&lt;/keyword&gt;&lt;keyword&gt;Humans&lt;/keyword&gt;&lt;keyword&gt;Neoplasms/*genetics&lt;/keyword&gt;&lt;keyword&gt;Single-Cell Analysis/*methods&lt;/keyword&gt;&lt;keyword&gt;*Software&lt;/keyword&gt;&lt;/keywords&gt;&lt;dates&gt;&lt;year&gt;2017&lt;/year&gt;&lt;pub-dates&gt;&lt;date&gt;Sep 15&lt;/date&gt;&lt;/pub-dates&gt;&lt;/dates&gt;&lt;isbn&gt;1367-4811 (Electronic)&amp;#xD;1367-4803 (Linking)&lt;/isbn&gt;&lt;accession-num&gt;28472395&lt;/accession-num&gt;&lt;urls&gt;&lt;related-urls&gt;&lt;url&gt;https://www.ncbi.nlm.nih.gov/pubmed/28472395&lt;/url&gt;&lt;/related-urls&gt;&lt;/urls&gt;&lt;custom2&gt;PMC5870537&lt;/custom2&gt;&lt;electronic-resource-num&gt;10.1093/bioinformatics/btx297&lt;/electronic-resource-num&gt;&lt;/record&gt;&lt;/Cite&gt;&lt;/EndNote&gt;</w:instrText>
      </w:r>
      <w:r w:rsidRPr="00BA63F9">
        <w:rPr>
          <w:rFonts w:ascii="Arial" w:hAnsi="Arial" w:cs="Arial"/>
          <w:color w:val="000000"/>
          <w:sz w:val="22"/>
          <w:szCs w:val="22"/>
        </w:rPr>
        <w:fldChar w:fldCharType="separate"/>
      </w:r>
      <w:r w:rsidRPr="00F77A0E">
        <w:rPr>
          <w:rFonts w:ascii="Arial" w:hAnsi="Arial" w:cs="Arial"/>
          <w:noProof/>
          <w:color w:val="000000"/>
          <w:sz w:val="22"/>
          <w:szCs w:val="22"/>
          <w:vertAlign w:val="superscript"/>
        </w:rPr>
        <w:t>64</w:t>
      </w:r>
      <w:r w:rsidRPr="00BA63F9">
        <w:rPr>
          <w:rFonts w:ascii="Arial" w:hAnsi="Arial" w:cs="Arial"/>
          <w:color w:val="000000"/>
          <w:sz w:val="22"/>
          <w:szCs w:val="22"/>
        </w:rPr>
        <w:fldChar w:fldCharType="end"/>
      </w:r>
      <w:r w:rsidRPr="00BA63F9">
        <w:rPr>
          <w:rFonts w:ascii="Arial" w:hAnsi="Arial" w:cs="Arial"/>
          <w:color w:val="000000"/>
          <w:sz w:val="22"/>
          <w:szCs w:val="22"/>
        </w:rPr>
        <w:t>, a novel algorithm developed by Ann Chen, PhD (co-I) which has been successfully used to measure heterogeneity in cell lines. We will adapt its use here to distinguish transcriptional states within and across clones. CellPhoneDB</w:t>
      </w:r>
      <w:r w:rsidRPr="00BA63F9">
        <w:rPr>
          <w:rFonts w:ascii="Arial" w:hAnsi="Arial" w:cs="Arial"/>
          <w:color w:val="000000"/>
          <w:sz w:val="22"/>
          <w:szCs w:val="22"/>
        </w:rPr>
        <w:fldChar w:fldCharType="begin">
          <w:fldData xml:space="preserve">PEVuZE5vdGU+PENpdGU+PEF1dGhvcj5FZnJlbW92YTwvQXV0aG9yPjxZZWFyPjIwMjA8L1llYXI+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==
</w:fldData>
        </w:fldChar>
      </w:r>
      <w:r>
        <w:rPr>
          <w:rFonts w:ascii="Arial" w:hAnsi="Arial" w:cs="Arial"/>
          <w:color w:val="000000"/>
          <w:sz w:val="22"/>
          <w:szCs w:val="22"/>
        </w:rPr>
        <w:instrText xml:space="preserve"> ADDIN EN.CITE </w:instrText>
      </w:r>
      <w:r>
        <w:rPr>
          <w:rFonts w:ascii="Arial" w:hAnsi="Arial" w:cs="Arial"/>
          <w:color w:val="000000"/>
          <w:sz w:val="22"/>
          <w:szCs w:val="22"/>
        </w:rPr>
        <w:fldChar w:fldCharType="begin">
          <w:fldData xml:space="preserve">PEVuZE5vdGU+PENpdGU+PEF1dGhvcj5FZnJlbW92YTwvQXV0aG9yPjxZZWFyPjIwMjA8L1llYXI+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==
</w:fldData>
        </w:fldChar>
      </w:r>
      <w:r>
        <w:rPr>
          <w:rFonts w:ascii="Arial" w:hAnsi="Arial" w:cs="Arial"/>
          <w:color w:val="000000"/>
          <w:sz w:val="22"/>
          <w:szCs w:val="22"/>
        </w:rPr>
        <w:instrText xml:space="preserve"> ADDIN EN.CITE.DATA </w:instrText>
      </w:r>
      <w:r>
        <w:rPr>
          <w:rFonts w:ascii="Arial" w:hAnsi="Arial" w:cs="Arial"/>
          <w:color w:val="000000"/>
          <w:sz w:val="22"/>
          <w:szCs w:val="22"/>
        </w:rPr>
      </w:r>
      <w:r>
        <w:rPr>
          <w:rFonts w:ascii="Arial" w:hAnsi="Arial" w:cs="Arial"/>
          <w:color w:val="000000"/>
          <w:sz w:val="22"/>
          <w:szCs w:val="22"/>
        </w:rPr>
        <w:fldChar w:fldCharType="end"/>
      </w:r>
      <w:r w:rsidRPr="00BA63F9">
        <w:rPr>
          <w:rFonts w:ascii="Arial" w:hAnsi="Arial" w:cs="Arial"/>
          <w:color w:val="000000"/>
          <w:sz w:val="22"/>
          <w:szCs w:val="22"/>
        </w:rPr>
      </w:r>
      <w:r w:rsidRPr="00BA63F9">
        <w:rPr>
          <w:rFonts w:ascii="Arial" w:hAnsi="Arial" w:cs="Arial"/>
          <w:color w:val="000000"/>
          <w:sz w:val="22"/>
          <w:szCs w:val="22"/>
        </w:rPr>
        <w:fldChar w:fldCharType="separate"/>
      </w:r>
      <w:r w:rsidRPr="00F77A0E">
        <w:rPr>
          <w:rFonts w:ascii="Arial" w:hAnsi="Arial" w:cs="Arial"/>
          <w:noProof/>
          <w:color w:val="000000"/>
          <w:sz w:val="22"/>
          <w:szCs w:val="22"/>
          <w:vertAlign w:val="superscript"/>
        </w:rPr>
        <w:t>65</w:t>
      </w:r>
      <w:r w:rsidRPr="00BA63F9">
        <w:rPr>
          <w:rFonts w:ascii="Arial" w:hAnsi="Arial" w:cs="Arial"/>
          <w:color w:val="000000"/>
          <w:sz w:val="22"/>
          <w:szCs w:val="22"/>
        </w:rPr>
        <w:fldChar w:fldCharType="end"/>
      </w:r>
      <w:r w:rsidRPr="00BA63F9">
        <w:rPr>
          <w:rFonts w:ascii="Arial" w:hAnsi="Arial" w:cs="Arial"/>
          <w:color w:val="000000"/>
          <w:sz w:val="22"/>
          <w:szCs w:val="22"/>
        </w:rPr>
        <w:t xml:space="preserve"> </w:t>
      </w:r>
      <w:r>
        <w:rPr>
          <w:rFonts w:ascii="Arial" w:hAnsi="Arial" w:cs="Arial"/>
          <w:color w:val="000000"/>
          <w:sz w:val="22"/>
          <w:szCs w:val="22"/>
        </w:rPr>
        <w:t xml:space="preserve">will be </w:t>
      </w:r>
      <w:r w:rsidRPr="00BA63F9">
        <w:rPr>
          <w:rFonts w:ascii="Arial" w:hAnsi="Arial" w:cs="Arial"/>
          <w:color w:val="000000"/>
          <w:sz w:val="22"/>
          <w:szCs w:val="22"/>
        </w:rPr>
        <w:t>applied to fluorescing cells and any adjacent cells as identified by imaging to identify co-regulated or co-expressed receptor ligand interaction</w:t>
      </w:r>
      <w:r>
        <w:rPr>
          <w:rFonts w:ascii="Arial" w:hAnsi="Arial" w:cs="Arial"/>
          <w:color w:val="000000"/>
          <w:sz w:val="22"/>
          <w:szCs w:val="22"/>
        </w:rPr>
        <w:t>s</w:t>
      </w:r>
      <w:r w:rsidRPr="00BA63F9">
        <w:rPr>
          <w:rFonts w:ascii="Arial" w:hAnsi="Arial" w:cs="Arial"/>
          <w:color w:val="000000"/>
          <w:sz w:val="22"/>
          <w:szCs w:val="22"/>
        </w:rPr>
        <w:t>.</w:t>
      </w:r>
      <w:r>
        <w:rPr>
          <w:rFonts w:ascii="Arial" w:hAnsi="Arial" w:cs="Arial"/>
          <w:color w:val="000000"/>
          <w:sz w:val="22"/>
          <w:szCs w:val="22"/>
        </w:rPr>
        <w:t xml:space="preserve"> </w:t>
      </w:r>
      <w:r w:rsidRPr="00BA63F9">
        <w:rPr>
          <w:rFonts w:ascii="Arial" w:eastAsia="Times New Roman" w:hAnsi="Arial" w:cs="Arial"/>
          <w:sz w:val="22"/>
          <w:szCs w:val="22"/>
        </w:rPr>
        <w:t xml:space="preserve">TRANSFAC motif-based analysis </w:t>
      </w:r>
      <w:r>
        <w:rPr>
          <w:rFonts w:ascii="Arial" w:eastAsia="Times New Roman" w:hAnsi="Arial" w:cs="Arial"/>
          <w:sz w:val="22"/>
          <w:szCs w:val="22"/>
        </w:rPr>
        <w:t xml:space="preserve">will also be </w:t>
      </w:r>
      <w:r w:rsidRPr="00BA63F9">
        <w:rPr>
          <w:rFonts w:ascii="Arial" w:eastAsia="Times New Roman" w:hAnsi="Arial" w:cs="Arial"/>
          <w:sz w:val="22"/>
          <w:szCs w:val="22"/>
        </w:rPr>
        <w:t>performed to identify upstream transcription factors driving these interactions</w:t>
      </w:r>
      <w:r w:rsidRPr="00BA63F9">
        <w:rPr>
          <w:rFonts w:ascii="Arial" w:eastAsia="Times New Roman" w:hAnsi="Arial" w:cs="Arial"/>
          <w:sz w:val="22"/>
          <w:szCs w:val="22"/>
        </w:rPr>
        <w:fldChar w:fldCharType="begin">
          <w:fldData xml:space="preserve">PEVuZE5vdGU+PENpdGU+PEF1dGhvcj5DaGl0c2F6emFkZWg8L0F1dGhvcj48WWVhcj4yMDE2PC9Z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</w:fldData>
        </w:fldChar>
      </w:r>
      <w:r w:rsidRPr="00BA63F9">
        <w:rPr>
          <w:rFonts w:ascii="Arial" w:eastAsia="Times New Roman" w:hAnsi="Arial" w:cs="Arial"/>
          <w:sz w:val="22"/>
          <w:szCs w:val="22"/>
        </w:rPr>
        <w:instrText xml:space="preserve"> ADDIN EN.CITE </w:instrText>
      </w:r>
      <w:r w:rsidRPr="00BA63F9">
        <w:rPr>
          <w:rFonts w:ascii="Arial" w:eastAsia="Times New Roman" w:hAnsi="Arial" w:cs="Arial"/>
          <w:sz w:val="22"/>
          <w:szCs w:val="22"/>
        </w:rPr>
        <w:fldChar w:fldCharType="begin">
          <w:fldData xml:space="preserve">PEVuZE5vdGU+PENpdGU+PEF1dGhvcj5DaGl0c2F6emFkZWg8L0F1dGhvcj48WWVhcj4yMDE2PC9Z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</w:fldData>
        </w:fldChar>
      </w:r>
      <w:r w:rsidRPr="00BA63F9">
        <w:rPr>
          <w:rFonts w:ascii="Arial" w:eastAsia="Times New Roman" w:hAnsi="Arial" w:cs="Arial"/>
          <w:sz w:val="22"/>
          <w:szCs w:val="22"/>
        </w:rPr>
        <w:instrText xml:space="preserve"> ADDIN EN.CITE.DATA </w:instrText>
      </w:r>
      <w:r w:rsidRPr="00BA63F9">
        <w:rPr>
          <w:rFonts w:ascii="Arial" w:eastAsia="Times New Roman" w:hAnsi="Arial" w:cs="Arial"/>
          <w:sz w:val="22"/>
          <w:szCs w:val="22"/>
        </w:rPr>
      </w:r>
      <w:r w:rsidRPr="00BA63F9">
        <w:rPr>
          <w:rFonts w:ascii="Arial" w:eastAsia="Times New Roman" w:hAnsi="Arial" w:cs="Arial"/>
          <w:sz w:val="22"/>
          <w:szCs w:val="22"/>
        </w:rPr>
        <w:fldChar w:fldCharType="end"/>
      </w:r>
      <w:r w:rsidRPr="00BA63F9">
        <w:rPr>
          <w:rFonts w:ascii="Arial" w:eastAsia="Times New Roman" w:hAnsi="Arial" w:cs="Arial"/>
          <w:sz w:val="22"/>
          <w:szCs w:val="22"/>
        </w:rPr>
      </w:r>
      <w:r w:rsidRPr="00BA63F9">
        <w:rPr>
          <w:rFonts w:ascii="Arial" w:eastAsia="Times New Roman" w:hAnsi="Arial" w:cs="Arial"/>
          <w:sz w:val="22"/>
          <w:szCs w:val="22"/>
        </w:rPr>
        <w:fldChar w:fldCharType="separate"/>
      </w:r>
      <w:r w:rsidRPr="00BA63F9">
        <w:rPr>
          <w:rFonts w:ascii="Arial" w:eastAsia="Times New Roman" w:hAnsi="Arial" w:cs="Arial"/>
          <w:noProof/>
          <w:sz w:val="22"/>
          <w:szCs w:val="22"/>
          <w:vertAlign w:val="superscript"/>
        </w:rPr>
        <w:t>8</w:t>
      </w:r>
      <w:r w:rsidRPr="00BA63F9">
        <w:rPr>
          <w:rFonts w:ascii="Arial" w:eastAsia="Times New Roman" w:hAnsi="Arial" w:cs="Arial"/>
          <w:sz w:val="22"/>
          <w:szCs w:val="22"/>
        </w:rPr>
        <w:fldChar w:fldCharType="end"/>
      </w:r>
      <w:r w:rsidRPr="00BA63F9">
        <w:rPr>
          <w:rFonts w:ascii="Arial" w:eastAsia="Times New Roman" w:hAnsi="Arial" w:cs="Arial"/>
          <w:sz w:val="22"/>
          <w:szCs w:val="22"/>
        </w:rPr>
        <w:t>.</w:t>
      </w:r>
      <w:r>
        <w:rPr>
          <w:rFonts w:ascii="Arial" w:hAnsi="Arial" w:cs="Arial"/>
          <w:color w:val="000000"/>
          <w:sz w:val="22"/>
          <w:szCs w:val="22"/>
        </w:rPr>
        <w:t xml:space="preserve"> Finally, to quantify how cells </w:t>
      </w:r>
      <w:r w:rsidRPr="00BA63F9">
        <w:rPr>
          <w:rFonts w:ascii="Arial" w:hAnsi="Arial" w:cs="Arial"/>
          <w:color w:val="000000"/>
          <w:sz w:val="22"/>
          <w:szCs w:val="22"/>
        </w:rPr>
        <w:lastRenderedPageBreak/>
        <w:t xml:space="preserve">differ in </w:t>
      </w:r>
      <w:r>
        <w:rPr>
          <w:rFonts w:ascii="Arial" w:hAnsi="Arial" w:cs="Arial"/>
          <w:color w:val="000000"/>
          <w:sz w:val="22"/>
          <w:szCs w:val="22"/>
        </w:rPr>
        <w:t>their p</w:t>
      </w:r>
      <w:r w:rsidRPr="00BA63F9">
        <w:rPr>
          <w:rFonts w:ascii="Arial" w:hAnsi="Arial" w:cs="Arial"/>
          <w:color w:val="000000"/>
          <w:sz w:val="22"/>
          <w:szCs w:val="22"/>
        </w:rPr>
        <w:t xml:space="preserve">athway activity </w:t>
      </w:r>
      <w:r>
        <w:rPr>
          <w:rFonts w:ascii="Arial" w:hAnsi="Arial" w:cs="Arial"/>
          <w:color w:val="000000"/>
          <w:sz w:val="22"/>
          <w:szCs w:val="22"/>
        </w:rPr>
        <w:t xml:space="preserve">we will use </w:t>
      </w:r>
      <w:r w:rsidRPr="00BA63F9">
        <w:rPr>
          <w:rFonts w:ascii="Arial" w:hAnsi="Arial" w:cs="Arial"/>
          <w:color w:val="000000"/>
          <w:sz w:val="22"/>
          <w:szCs w:val="22"/>
        </w:rPr>
        <w:t>GSVA</w:t>
      </w:r>
      <w:r>
        <w:rPr>
          <w:rFonts w:ascii="Arial" w:hAnsi="Arial" w:cs="Arial"/>
          <w:color w:val="000000"/>
          <w:sz w:val="22"/>
          <w:szCs w:val="22"/>
        </w:rPr>
        <w:fldChar w:fldCharType="begin"/>
      </w:r>
      <w:r>
        <w:rPr>
          <w:rFonts w:ascii="Arial" w:hAnsi="Arial" w:cs="Arial"/>
          <w:color w:val="000000"/>
          <w:sz w:val="22"/>
          <w:szCs w:val="22"/>
        </w:rPr>
        <w:instrText xml:space="preserve"> ADDIN EN.CITE &lt;EndNote&gt;&lt;Cite&gt;&lt;Author&gt;Hanzelmann&lt;/Author&gt;&lt;Year&gt;2013&lt;/Year&gt;&lt;RecNum&gt;43527&lt;/RecNum&gt;&lt;DisplayText&gt;&lt;style face="superscript"&gt;66&lt;/style&gt;&lt;/DisplayText&gt;&lt;record&gt;&lt;rec-number&gt;43527&lt;/rec-number&gt;&lt;foreign-keys&gt;&lt;key app="EN" db-id="vz0f5spzhe9fr5edwpxxzttdss95x0s59s0r" timestamp="1590974992"&gt;43527&lt;/key&gt;&lt;/foreign-keys&gt;&lt;ref-type name="Journal Article"&gt;17&lt;/ref-type&gt;&lt;contributors&gt;&lt;authors&gt;&lt;author&gt;Hanzelmann, S.&lt;/author&gt;&lt;author&gt;Castelo, R.&lt;/author&gt;&lt;author&gt;Guinney, J.&lt;/author&gt;&lt;/authors&gt;&lt;/contributors&gt;&lt;auth-address&gt;Research Program on Biomedical Informatics, Hospital del Mar Medical Research Institute, Barcelona, Catalonia, Spain.&lt;/auth-address&gt;&lt;titles&gt;&lt;title&gt;GSVA: gene set variation analysis for microarray and RNA-seq data&lt;/title&gt;&lt;secondary-title&gt;BMC Bioinformatics&lt;/secondary-title&gt;&lt;/titles&gt;&lt;periodical&gt;&lt;full-title&gt;BMC Bioinformatics&lt;/full-title&gt;&lt;/periodical&gt;&lt;pages&gt;7&lt;/pages&gt;&lt;volume&gt;14&lt;/volume&gt;&lt;edition&gt;2013/01/18&lt;/edition&gt;&lt;keywords&gt;&lt;keyword&gt;Analysis of Variance&lt;/keyword&gt;&lt;keyword&gt;Female&lt;/keyword&gt;&lt;keyword&gt;Gene Expression Profiling/*methods&lt;/keyword&gt;&lt;keyword&gt;Genetic Variation&lt;/keyword&gt;&lt;keyword&gt;Humans&lt;/keyword&gt;&lt;keyword&gt;Leukemia, Biphenotypic, Acute/genetics/metabolism&lt;/keyword&gt;&lt;keyword&gt;Oligonucleotide Array Sequence Analysis/*methods&lt;/keyword&gt;&lt;keyword&gt;Ovarian Neoplasms/genetics/metabolism/mortality&lt;/keyword&gt;&lt;keyword&gt;Precursor Cell Lymphoblastic Leukemia-Lymphoma/genetics/metabolism&lt;/keyword&gt;&lt;keyword&gt;Sequence Analysis, RNA/*methods&lt;/keyword&gt;&lt;keyword&gt;*Software&lt;/keyword&gt;&lt;keyword&gt;Statistics, Nonparametric&lt;/keyword&gt;&lt;keyword&gt;Survival Analysis&lt;/keyword&gt;&lt;/keywords&gt;&lt;dates&gt;&lt;year&gt;2013&lt;/year&gt;&lt;pub-dates&gt;&lt;date&gt;Jan 16&lt;/date&gt;&lt;/pub-dates&gt;&lt;/dates&gt;&lt;isbn&gt;1471-2105 (Electronic)&amp;#xD;1471-2105 (Linking)&lt;/isbn&gt;&lt;accession-num&gt;23323831&lt;/accession-num&gt;&lt;urls&gt;&lt;related-urls&gt;&lt;url&gt;https://www.ncbi.nlm.nih.gov/pubmed/23323831&lt;/url&gt;&lt;/related-urls&gt;&lt;/urls&gt;&lt;custom2&gt;PMC3618321&lt;/custom2&gt;&lt;electronic-resource-num&gt;10.1186/1471-2105-14-7&lt;/electronic-resource-num&gt;&lt;/record&gt;&lt;/Cite&gt;&lt;/EndNote&gt;</w:instrText>
      </w:r>
      <w:r>
        <w:rPr>
          <w:rFonts w:ascii="Arial" w:hAnsi="Arial" w:cs="Arial"/>
          <w:color w:val="000000"/>
          <w:sz w:val="22"/>
          <w:szCs w:val="22"/>
        </w:rPr>
        <w:fldChar w:fldCharType="separate"/>
      </w:r>
      <w:r w:rsidRPr="00F77A0E">
        <w:rPr>
          <w:rFonts w:ascii="Arial" w:hAnsi="Arial" w:cs="Arial"/>
          <w:noProof/>
          <w:color w:val="000000"/>
          <w:sz w:val="22"/>
          <w:szCs w:val="22"/>
          <w:vertAlign w:val="superscript"/>
        </w:rPr>
        <w:t>66</w:t>
      </w:r>
      <w:r>
        <w:rPr>
          <w:rFonts w:ascii="Arial" w:hAnsi="Arial" w:cs="Arial"/>
          <w:color w:val="000000"/>
          <w:sz w:val="22"/>
          <w:szCs w:val="22"/>
        </w:rPr>
        <w:fldChar w:fldCharType="end"/>
      </w:r>
      <w:r>
        <w:rPr>
          <w:rFonts w:ascii="Arial" w:hAnsi="Arial" w:cs="Arial"/>
          <w:color w:val="000000"/>
          <w:sz w:val="22"/>
          <w:szCs w:val="22"/>
        </w:rPr>
        <w:t xml:space="preserve"> whereby the REACTOME database will define the pathway search space</w:t>
      </w:r>
      <w:r>
        <w:rPr>
          <w:rFonts w:ascii="Arial" w:hAnsi="Arial" w:cs="Arial"/>
          <w:color w:val="000000"/>
          <w:sz w:val="22"/>
          <w:szCs w:val="22"/>
        </w:rPr>
        <w:fldChar w:fldCharType="begin">
          <w:fldData xml:space="preserve">PEVuZE5vdGU+PENpdGU+PEF1dGhvcj5Dcm9mdDwvQXV0aG9yPjxZZWFyPjIwMTQ8L1llYXI+PFJl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</w:fldData>
        </w:fldChar>
      </w:r>
      <w:r>
        <w:rPr>
          <w:rFonts w:ascii="Arial" w:hAnsi="Arial" w:cs="Arial"/>
          <w:color w:val="000000"/>
          <w:sz w:val="22"/>
          <w:szCs w:val="22"/>
        </w:rPr>
        <w:instrText xml:space="preserve"> ADDIN EN.CITE </w:instrText>
      </w:r>
      <w:r>
        <w:rPr>
          <w:rFonts w:ascii="Arial" w:hAnsi="Arial" w:cs="Arial"/>
          <w:color w:val="000000"/>
          <w:sz w:val="22"/>
          <w:szCs w:val="22"/>
        </w:rPr>
        <w:fldChar w:fldCharType="begin">
          <w:fldData xml:space="preserve">PEVuZE5vdGU+PENpdGU+PEF1dGhvcj5Dcm9mdDwvQXV0aG9yPjxZZWFyPjIwMTQ8L1llYXI+PFJl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</w:fldData>
        </w:fldChar>
      </w:r>
      <w:r>
        <w:rPr>
          <w:rFonts w:ascii="Arial" w:hAnsi="Arial" w:cs="Arial"/>
          <w:color w:val="000000"/>
          <w:sz w:val="22"/>
          <w:szCs w:val="22"/>
        </w:rPr>
        <w:instrText xml:space="preserve"> ADDIN EN.CITE.DATA </w:instrText>
      </w:r>
      <w:r>
        <w:rPr>
          <w:rFonts w:ascii="Arial" w:hAnsi="Arial" w:cs="Arial"/>
          <w:color w:val="000000"/>
          <w:sz w:val="22"/>
          <w:szCs w:val="22"/>
        </w:rPr>
      </w:r>
      <w:r>
        <w:rPr>
          <w:rFonts w:ascii="Arial" w:hAnsi="Arial" w:cs="Arial"/>
          <w:color w:val="000000"/>
          <w:sz w:val="22"/>
          <w:szCs w:val="22"/>
        </w:rPr>
        <w:fldChar w:fldCharType="end"/>
      </w:r>
      <w:r>
        <w:rPr>
          <w:rFonts w:ascii="Arial" w:hAnsi="Arial" w:cs="Arial"/>
          <w:color w:val="000000"/>
          <w:sz w:val="22"/>
          <w:szCs w:val="22"/>
        </w:rPr>
      </w:r>
      <w:r>
        <w:rPr>
          <w:rFonts w:ascii="Arial" w:hAnsi="Arial" w:cs="Arial"/>
          <w:color w:val="000000"/>
          <w:sz w:val="22"/>
          <w:szCs w:val="22"/>
        </w:rPr>
        <w:fldChar w:fldCharType="separate"/>
      </w:r>
      <w:r w:rsidRPr="00F77A0E">
        <w:rPr>
          <w:rFonts w:ascii="Arial" w:hAnsi="Arial" w:cs="Arial"/>
          <w:noProof/>
          <w:color w:val="000000"/>
          <w:sz w:val="22"/>
          <w:szCs w:val="22"/>
          <w:vertAlign w:val="superscript"/>
        </w:rPr>
        <w:t>67</w:t>
      </w:r>
      <w:r>
        <w:rPr>
          <w:rFonts w:ascii="Arial" w:hAnsi="Arial" w:cs="Arial"/>
          <w:color w:val="000000"/>
          <w:sz w:val="22"/>
          <w:szCs w:val="22"/>
        </w:rPr>
        <w:fldChar w:fldCharType="end"/>
      </w:r>
      <w:r>
        <w:rPr>
          <w:rFonts w:ascii="Arial" w:hAnsi="Arial" w:cs="Arial"/>
          <w:color w:val="000000"/>
          <w:sz w:val="22"/>
          <w:szCs w:val="22"/>
        </w:rPr>
        <w:t xml:space="preserve"> and will include pathways involved in differentiation and contact inhibition.</w:t>
      </w:r>
      <w:r w:rsidRPr="00BA63F9">
        <w:rPr>
          <w:rFonts w:ascii="Arial" w:hAnsi="Arial" w:cs="Arial"/>
          <w:color w:val="000000"/>
          <w:sz w:val="22"/>
          <w:szCs w:val="22"/>
        </w:rPr>
        <w:t xml:space="preserve"> Taken together this integrated analysis will inform: (i) the </w:t>
      </w:r>
      <w:r w:rsidRPr="00BA63F9">
        <w:rPr>
          <w:rFonts w:ascii="Arial" w:hAnsi="Arial" w:cs="Arial"/>
          <w:b/>
          <w:color w:val="000000"/>
          <w:sz w:val="22"/>
          <w:szCs w:val="22"/>
        </w:rPr>
        <w:t>number</w:t>
      </w:r>
      <w:r w:rsidRPr="00BA63F9">
        <w:rPr>
          <w:rFonts w:ascii="Arial" w:hAnsi="Arial" w:cs="Arial"/>
          <w:color w:val="000000"/>
          <w:sz w:val="22"/>
          <w:szCs w:val="22"/>
        </w:rPr>
        <w:t xml:space="preserve"> of CNV</w:t>
      </w:r>
      <w:r>
        <w:rPr>
          <w:rFonts w:ascii="Arial" w:hAnsi="Arial" w:cs="Arial"/>
          <w:color w:val="000000"/>
          <w:sz w:val="22"/>
          <w:szCs w:val="22"/>
        </w:rPr>
        <w:t>-</w:t>
      </w:r>
      <w:r w:rsidRPr="00BA63F9">
        <w:rPr>
          <w:rFonts w:ascii="Arial" w:hAnsi="Arial" w:cs="Arial"/>
          <w:color w:val="000000"/>
          <w:sz w:val="22"/>
          <w:szCs w:val="22"/>
        </w:rPr>
        <w:t xml:space="preserve">defined clones and how it relates to the </w:t>
      </w:r>
      <w:r w:rsidRPr="00BA63F9">
        <w:rPr>
          <w:rFonts w:ascii="Arial" w:hAnsi="Arial" w:cs="Arial"/>
          <w:b/>
          <w:color w:val="000000"/>
          <w:sz w:val="22"/>
          <w:szCs w:val="22"/>
        </w:rPr>
        <w:t>number</w:t>
      </w:r>
      <w:r w:rsidRPr="00BA63F9">
        <w:rPr>
          <w:rFonts w:ascii="Arial" w:hAnsi="Arial" w:cs="Arial"/>
          <w:color w:val="000000"/>
          <w:sz w:val="22"/>
          <w:szCs w:val="22"/>
        </w:rPr>
        <w:t xml:space="preserve"> of clades inferred from imaging; </w:t>
      </w:r>
      <w:r>
        <w:rPr>
          <w:rFonts w:ascii="Arial" w:hAnsi="Arial" w:cs="Arial"/>
          <w:color w:val="000000"/>
          <w:sz w:val="22"/>
          <w:szCs w:val="22"/>
        </w:rPr>
        <w:t>(ii) w</w:t>
      </w:r>
      <w:r w:rsidRPr="00F6081D">
        <w:rPr>
          <w:rFonts w:ascii="Arial" w:hAnsi="Arial" w:cs="Arial"/>
          <w:color w:val="000000"/>
          <w:sz w:val="22"/>
          <w:szCs w:val="22"/>
        </w:rPr>
        <w:t xml:space="preserve">hat percentage of cells from each CNV-defined clone </w:t>
      </w:r>
      <w:r>
        <w:rPr>
          <w:rFonts w:ascii="Arial" w:hAnsi="Arial" w:cs="Arial"/>
          <w:color w:val="000000"/>
          <w:sz w:val="22"/>
          <w:szCs w:val="22"/>
        </w:rPr>
        <w:t>are</w:t>
      </w:r>
      <w:r w:rsidRPr="00F6081D">
        <w:rPr>
          <w:rFonts w:ascii="Arial" w:hAnsi="Arial" w:cs="Arial"/>
          <w:color w:val="000000"/>
          <w:sz w:val="22"/>
          <w:szCs w:val="22"/>
        </w:rPr>
        <w:t xml:space="preserve"> in </w:t>
      </w:r>
      <w:r w:rsidRPr="003410E1">
        <w:rPr>
          <w:rFonts w:ascii="Arial" w:hAnsi="Arial" w:cs="Arial"/>
          <w:b/>
          <w:color w:val="000000"/>
          <w:sz w:val="22"/>
          <w:szCs w:val="22"/>
        </w:rPr>
        <w:t>S-phase</w:t>
      </w:r>
      <w:r w:rsidRPr="00F6081D">
        <w:rPr>
          <w:rFonts w:ascii="Arial" w:hAnsi="Arial" w:cs="Arial"/>
          <w:color w:val="000000"/>
          <w:sz w:val="22"/>
          <w:szCs w:val="22"/>
        </w:rPr>
        <w:t xml:space="preserve"> </w:t>
      </w:r>
      <w:r>
        <w:rPr>
          <w:rFonts w:ascii="Arial" w:hAnsi="Arial" w:cs="Arial"/>
          <w:color w:val="000000"/>
          <w:sz w:val="22"/>
          <w:szCs w:val="22"/>
        </w:rPr>
        <w:t>– this statistic can serve as a surrogate of clone growth rate</w:t>
      </w:r>
      <w:r>
        <w:rPr>
          <w:rFonts w:ascii="Arial" w:hAnsi="Arial" w:cs="Arial"/>
          <w:color w:val="000000"/>
          <w:sz w:val="22"/>
          <w:szCs w:val="22"/>
        </w:rPr>
        <w:fldChar w:fldCharType="begin"/>
      </w:r>
      <w:r>
        <w:rPr>
          <w:rFonts w:ascii="Arial" w:hAnsi="Arial" w:cs="Arial"/>
          <w:color w:val="000000"/>
          <w:sz w:val="22"/>
          <w:szCs w:val="22"/>
        </w:rPr>
        <w:instrText xml:space="preserve"> ADDIN EN.CITE &lt;EndNote&gt;&lt;Cite&gt;&lt;Author&gt;Andor&lt;/Author&gt;&lt;Year&gt;2020&lt;/Year&gt;&lt;RecNum&gt;43485&lt;/RecNum&gt;&lt;DisplayText&gt;&lt;style face="superscript"&gt;61&lt;/style&gt;&lt;/DisplayText&gt;&lt;record&gt;&lt;rec-number&gt;43485&lt;/rec-number&gt;&lt;foreign-keys&gt;&lt;key app="EN" db-id="vz0f5spzhe9fr5edwpxxzttdss95x0s59s0r" timestamp="1590376112"&gt;43485&lt;/key&gt;&lt;/foreign-keys&gt;&lt;ref-type name="Journal Article"&gt;17&lt;/ref-type&gt;&lt;contributors&gt;&lt;authors&gt;&lt;author&gt;Andor, N.&lt;/author&gt;&lt;author&gt;Lau, B. T.&lt;/author&gt;&lt;author&gt;Catalanotti, C.&lt;/author&gt;&lt;author&gt;Sathe, A.&lt;/author&gt;&lt;author&gt;Kubit, M.&lt;/author&gt;&lt;author&gt;Chen, J.&lt;/author&gt;&lt;author&gt;Blaj, C.&lt;/author&gt;&lt;author&gt;Cherry, A.&lt;/author&gt;&lt;author&gt;Bangs, C. D.&lt;/author&gt;&lt;author&gt;Grimes, S. M.&lt;/author&gt;&lt;author&gt;Suarez, C. J.&lt;/author&gt;&lt;author&gt;Ji, H. P.&lt;/author&gt;&lt;/authors&gt;&lt;/contributors&gt;&lt;auth-address&gt;Integrated Mathematical Oncology, Moffitt Cancer Center, Tampa, 33612 FL, USA.&amp;#xD;Stanford Genome Technology Center, Stanford University, Palo Alto, 94304 CA, USA.&amp;#xD;10X Genomics, Pleasanton 94588 CA, USA.&amp;#xD;Division of Oncology, Department of Medicine, Stanford University School of Medicine, Stanford, 94305 CA, USA.&amp;#xD;Department of Molecular and Cell Biology, University of California, Berkeley, 94720 CA, USA.&amp;#xD;Department of Pathology, Stanford University School of Medicine, Stanford, 94305 CA, USA.&lt;/auth-address&gt;&lt;titles&gt;&lt;title&gt;Joint single cell DNA-seq and RNA-seq of gastric cancer cell lines reveals rules of in vitro evolution&lt;/title&gt;&lt;secondary-title&gt;NAR Genom Bioinform&lt;/secondary-title&gt;&lt;/titles&gt;&lt;periodical&gt;&lt;full-title&gt;NAR Genom Bioinform&lt;/full-title&gt;&lt;/periodical&gt;&lt;pages&gt;lqaa016&lt;/pages&gt;&lt;volume&gt;2&lt;/volume&gt;&lt;number&gt;2&lt;/number&gt;&lt;edition&gt;2020/03/28&lt;/edition&gt;&lt;dates&gt;&lt;year&gt;2020&lt;/year&gt;&lt;pub-dates&gt;&lt;date&gt;Jun&lt;/date&gt;&lt;/pub-dates&gt;&lt;/dates&gt;&lt;isbn&gt;2631-9268 (Electronic)&amp;#xD;2631-9268 (Linking)&lt;/isbn&gt;&lt;accession-num&gt;32215369&lt;/accession-num&gt;&lt;urls&gt;&lt;related-urls&gt;&lt;url&gt;https://www.ncbi.nlm.nih.gov/pubmed/32215369&lt;/url&gt;&lt;/related-urls&gt;&lt;/urls&gt;&lt;custom2&gt;PMC7079336&lt;/custom2&gt;&lt;electronic-resource-num&gt;10.1093/nargab/lqaa016&lt;/electronic-resource-num&gt;&lt;/record&gt;&lt;/Cite&gt;&lt;/EndNote&gt;</w:instrText>
      </w:r>
      <w:r>
        <w:rPr>
          <w:rFonts w:ascii="Arial" w:hAnsi="Arial" w:cs="Arial"/>
          <w:color w:val="000000"/>
          <w:sz w:val="22"/>
          <w:szCs w:val="22"/>
        </w:rPr>
        <w:fldChar w:fldCharType="separate"/>
      </w:r>
      <w:r w:rsidRPr="00F77A0E">
        <w:rPr>
          <w:rFonts w:ascii="Arial" w:hAnsi="Arial" w:cs="Arial"/>
          <w:noProof/>
          <w:color w:val="000000"/>
          <w:sz w:val="22"/>
          <w:szCs w:val="22"/>
          <w:vertAlign w:val="superscript"/>
        </w:rPr>
        <w:t>61</w:t>
      </w:r>
      <w:r>
        <w:rPr>
          <w:rFonts w:ascii="Arial" w:hAnsi="Arial" w:cs="Arial"/>
          <w:color w:val="000000"/>
          <w:sz w:val="22"/>
          <w:szCs w:val="22"/>
        </w:rPr>
        <w:fldChar w:fldCharType="end"/>
      </w:r>
      <w:r>
        <w:rPr>
          <w:rFonts w:ascii="Arial" w:hAnsi="Arial" w:cs="Arial"/>
          <w:color w:val="000000"/>
          <w:sz w:val="22"/>
          <w:szCs w:val="22"/>
        </w:rPr>
        <w:t xml:space="preserve"> and will be compared to </w:t>
      </w:r>
      <w:r w:rsidRPr="00F6081D">
        <w:rPr>
          <w:rFonts w:ascii="Arial" w:hAnsi="Arial" w:cs="Arial"/>
          <w:color w:val="000000"/>
          <w:sz w:val="22"/>
          <w:szCs w:val="22"/>
        </w:rPr>
        <w:t xml:space="preserve">clade </w:t>
      </w:r>
      <w:r w:rsidRPr="00F6081D">
        <w:rPr>
          <w:rFonts w:ascii="Arial" w:hAnsi="Arial" w:cs="Arial"/>
          <w:b/>
          <w:color w:val="000000"/>
          <w:sz w:val="22"/>
          <w:szCs w:val="22"/>
        </w:rPr>
        <w:t>volume</w:t>
      </w:r>
      <w:r w:rsidRPr="00F6081D">
        <w:rPr>
          <w:rFonts w:ascii="Arial" w:hAnsi="Arial" w:cs="Arial"/>
          <w:color w:val="000000"/>
          <w:sz w:val="22"/>
          <w:szCs w:val="22"/>
        </w:rPr>
        <w:t>;</w:t>
      </w:r>
      <w:r>
        <w:rPr>
          <w:rFonts w:ascii="Arial" w:hAnsi="Arial" w:cs="Arial"/>
          <w:color w:val="000000"/>
          <w:sz w:val="22"/>
          <w:szCs w:val="22"/>
        </w:rPr>
        <w:t xml:space="preserve"> </w:t>
      </w:r>
      <w:r w:rsidRPr="00BA63F9">
        <w:rPr>
          <w:rFonts w:ascii="Arial" w:hAnsi="Arial" w:cs="Arial"/>
          <w:color w:val="000000"/>
          <w:sz w:val="22"/>
          <w:szCs w:val="22"/>
        </w:rPr>
        <w:t>(</w:t>
      </w:r>
      <w:r>
        <w:rPr>
          <w:rFonts w:ascii="Arial" w:hAnsi="Arial" w:cs="Arial"/>
          <w:color w:val="000000"/>
          <w:sz w:val="22"/>
          <w:szCs w:val="22"/>
        </w:rPr>
        <w:t>i</w:t>
      </w:r>
      <w:r w:rsidRPr="00BA63F9">
        <w:rPr>
          <w:rFonts w:ascii="Arial" w:hAnsi="Arial" w:cs="Arial"/>
          <w:color w:val="000000"/>
          <w:sz w:val="22"/>
          <w:szCs w:val="22"/>
        </w:rPr>
        <w:t>ii) receptor-ligand interaction</w:t>
      </w:r>
      <w:r>
        <w:rPr>
          <w:rFonts w:ascii="Arial" w:hAnsi="Arial" w:cs="Arial"/>
          <w:color w:val="000000"/>
          <w:sz w:val="22"/>
          <w:szCs w:val="22"/>
        </w:rPr>
        <w:t>s between co-existing clones</w:t>
      </w:r>
      <w:r w:rsidRPr="00BA63F9">
        <w:rPr>
          <w:rFonts w:ascii="Arial" w:hAnsi="Arial" w:cs="Arial"/>
          <w:color w:val="000000"/>
          <w:sz w:val="22"/>
          <w:szCs w:val="22"/>
        </w:rPr>
        <w:t xml:space="preserve"> </w:t>
      </w:r>
      <w:r>
        <w:rPr>
          <w:rFonts w:ascii="Arial" w:hAnsi="Arial" w:cs="Arial"/>
          <w:color w:val="000000"/>
          <w:sz w:val="22"/>
          <w:szCs w:val="22"/>
        </w:rPr>
        <w:t xml:space="preserve">and (iv) </w:t>
      </w:r>
      <w:r w:rsidRPr="00BA63F9">
        <w:rPr>
          <w:rFonts w:ascii="Arial" w:hAnsi="Arial" w:cs="Arial"/>
          <w:color w:val="000000"/>
          <w:sz w:val="22"/>
          <w:szCs w:val="22"/>
        </w:rPr>
        <w:t>genes</w:t>
      </w:r>
      <w:r>
        <w:rPr>
          <w:rFonts w:ascii="Arial" w:hAnsi="Arial" w:cs="Arial"/>
          <w:color w:val="000000"/>
          <w:sz w:val="22"/>
          <w:szCs w:val="22"/>
        </w:rPr>
        <w:t>, transcription factors</w:t>
      </w:r>
      <w:r w:rsidRPr="00BA63F9">
        <w:rPr>
          <w:rFonts w:ascii="Arial" w:hAnsi="Arial" w:cs="Arial"/>
          <w:color w:val="000000"/>
          <w:sz w:val="22"/>
          <w:szCs w:val="22"/>
        </w:rPr>
        <w:t xml:space="preserve"> </w:t>
      </w:r>
      <w:r>
        <w:rPr>
          <w:rFonts w:ascii="Arial" w:hAnsi="Arial" w:cs="Arial"/>
          <w:color w:val="000000"/>
          <w:sz w:val="22"/>
          <w:szCs w:val="22"/>
        </w:rPr>
        <w:t xml:space="preserve">and pathways </w:t>
      </w:r>
      <w:r w:rsidRPr="00BA63F9">
        <w:rPr>
          <w:rFonts w:ascii="Arial" w:hAnsi="Arial" w:cs="Arial"/>
          <w:color w:val="000000"/>
          <w:sz w:val="22"/>
          <w:szCs w:val="22"/>
        </w:rPr>
        <w:t>differentially expressed between CNV-defined clones</w:t>
      </w:r>
      <w:r>
        <w:rPr>
          <w:rFonts w:ascii="Arial" w:hAnsi="Arial" w:cs="Arial"/>
          <w:color w:val="000000"/>
          <w:sz w:val="22"/>
          <w:szCs w:val="22"/>
        </w:rPr>
        <w:t xml:space="preserve"> – for example, HIPPO pathway activity will be tested as a proxy of </w:t>
      </w:r>
      <w:r w:rsidRPr="00224ABB">
        <w:rPr>
          <w:rFonts w:ascii="Arial" w:hAnsi="Arial" w:cs="Arial"/>
          <w:b/>
          <w:color w:val="000000"/>
          <w:sz w:val="22"/>
          <w:szCs w:val="22"/>
        </w:rPr>
        <w:t>contact inhibition</w:t>
      </w:r>
      <w:r>
        <w:rPr>
          <w:rFonts w:ascii="Arial" w:hAnsi="Arial" w:cs="Arial"/>
          <w:color w:val="000000"/>
          <w:sz w:val="22"/>
          <w:szCs w:val="22"/>
        </w:rPr>
        <w:t xml:space="preserve"> and will be compared to </w:t>
      </w:r>
      <w:r w:rsidRPr="00224ABB">
        <w:rPr>
          <w:rFonts w:ascii="Arial" w:hAnsi="Arial" w:cs="Arial"/>
          <w:b/>
          <w:color w:val="000000"/>
          <w:sz w:val="22"/>
          <w:szCs w:val="22"/>
        </w:rPr>
        <w:t>compaction</w:t>
      </w:r>
      <w:r>
        <w:rPr>
          <w:rFonts w:ascii="Arial" w:hAnsi="Arial" w:cs="Arial"/>
          <w:color w:val="000000"/>
          <w:sz w:val="22"/>
          <w:szCs w:val="22"/>
        </w:rPr>
        <w:t xml:space="preserve"> as inferred from imaging.</w:t>
      </w:r>
    </w:p>
    <w:p w14:paraId="5A887B41" w14:textId="77777777" w:rsidR="00234D27" w:rsidRDefault="00234D27" w:rsidP="00234D27">
      <w:pPr>
        <w:jc w:val="both"/>
        <w:rPr>
          <w:rFonts w:ascii="Arial" w:hAnsi="Arial" w:cs="Arial"/>
          <w:color w:val="000000"/>
          <w:sz w:val="22"/>
          <w:szCs w:val="22"/>
        </w:rPr>
      </w:pPr>
    </w:p>
    <w:p w14:paraId="1CBCC295" w14:textId="5F6D0592" w:rsidR="00D10A8F" w:rsidRDefault="00E949CC" w:rsidP="00DE6519">
      <w:pPr>
        <w:jc w:val="both"/>
        <w:rPr>
          <w:rFonts w:ascii="Arial" w:hAnsi="Arial" w:cs="Arial"/>
          <w:color w:val="000000"/>
          <w:sz w:val="22"/>
          <w:szCs w:val="22"/>
        </w:rPr>
      </w:pPr>
      <w:r w:rsidRPr="00F3223D">
        <w:rPr>
          <w:rFonts w:ascii="Arial" w:hAnsi="Arial" w:cs="Arial"/>
          <w:noProof/>
          <w:sz w:val="22"/>
          <w:szCs w:val="22"/>
        </w:rPr>
        <mc:AlternateContent>
          <mc:Choice Requires="wpg">
            <w:drawing>
              <wp:anchor distT="0" distB="0" distL="114300" distR="114300" simplePos="0" relativeHeight="251709440" behindDoc="0" locked="0" layoutInCell="1" allowOverlap="1" wp14:anchorId="7E72F189" wp14:editId="78117830">
                <wp:simplePos x="0" y="0"/>
                <wp:positionH relativeFrom="column">
                  <wp:posOffset>-51551</wp:posOffset>
                </wp:positionH>
                <wp:positionV relativeFrom="paragraph">
                  <wp:posOffset>1814158</wp:posOffset>
                </wp:positionV>
                <wp:extent cx="1883910" cy="2508291"/>
                <wp:effectExtent l="0" t="0" r="0" b="0"/>
                <wp:wrapSquare wrapText="bothSides"/>
                <wp:docPr id="1"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83910" cy="2508291"/>
                          <a:chOff x="0" y="0"/>
                          <a:chExt cx="1883910" cy="2508291"/>
                        </a:xfrm>
                      </wpg:grpSpPr>
                      <wps:wsp>
                        <wps:cNvPr id="2" name="TextBox 103">
                          <a:extLst/>
                        </wps:cNvPr>
                        <wps:cNvSpPr txBox="1"/>
                        <wps:spPr>
                          <a:xfrm>
                            <a:off x="63870" y="1223051"/>
                            <a:ext cx="1768475" cy="1285240"/>
                          </a:xfrm>
                          <a:prstGeom prst="rect">
                            <a:avLst/>
                          </a:prstGeom>
                          <a:noFill/>
                        </wps:spPr>
                        <wps:txbx>
                          <w:txbxContent>
                            <w:p w14:paraId="40840EEB" w14:textId="465324E5" w:rsidR="005C72AF" w:rsidRPr="00F0433F" w:rsidRDefault="005C72AF" w:rsidP="00E949CC">
                              <w:pPr>
                                <w:pStyle w:val="NormalWeb"/>
                                <w:spacing w:before="0" w:beforeAutospacing="0" w:after="0" w:afterAutospacing="0"/>
                                <w:jc w:val="both"/>
                                <w:rPr>
                                  <w:sz w:val="36"/>
                                </w:rPr>
                              </w:pPr>
                              <w:r w:rsidRPr="00F0433F">
                                <w:rPr>
                                  <w:rFonts w:ascii="Arial" w:hAnsi="Arial" w:cs="Arial"/>
                                  <w:b/>
                                  <w:color w:val="000000" w:themeColor="text1"/>
                                  <w:kern w:val="24"/>
                                  <w:sz w:val="16"/>
                                  <w:szCs w:val="12"/>
                                </w:rPr>
                                <w:t>Fig</w:t>
                              </w:r>
                              <w:r>
                                <w:rPr>
                                  <w:rFonts w:ascii="Arial" w:hAnsi="Arial" w:cs="Arial"/>
                                  <w:b/>
                                  <w:color w:val="000000" w:themeColor="text1"/>
                                  <w:kern w:val="24"/>
                                  <w:sz w:val="16"/>
                                  <w:szCs w:val="12"/>
                                </w:rPr>
                                <w:t>ure 6</w:t>
                              </w:r>
                              <w:r w:rsidRPr="00F0433F">
                                <w:rPr>
                                  <w:rFonts w:ascii="Arial" w:hAnsi="Arial" w:cs="Arial"/>
                                  <w:b/>
                                  <w:color w:val="000000" w:themeColor="text1"/>
                                  <w:kern w:val="24"/>
                                  <w:sz w:val="16"/>
                                  <w:szCs w:val="12"/>
                                </w:rPr>
                                <w:t xml:space="preserve">. </w:t>
                              </w:r>
                              <w:r w:rsidRPr="00F0433F">
                                <w:rPr>
                                  <w:rFonts w:ascii="Arial" w:hAnsi="Arial" w:cs="Arial"/>
                                  <w:b/>
                                  <w:bCs/>
                                  <w:color w:val="000000" w:themeColor="text1"/>
                                  <w:kern w:val="24"/>
                                  <w:sz w:val="16"/>
                                  <w:szCs w:val="12"/>
                                </w:rPr>
                                <w:t>Experimental Plan for Clone Identification</w:t>
                              </w:r>
                              <w:r w:rsidRPr="00F0433F">
                                <w:rPr>
                                  <w:rFonts w:ascii="Arial" w:hAnsi="Arial" w:cs="Arial"/>
                                  <w:b/>
                                  <w:color w:val="000000" w:themeColor="text1"/>
                                  <w:kern w:val="24"/>
                                  <w:sz w:val="16"/>
                                  <w:szCs w:val="12"/>
                                </w:rPr>
                                <w:t>.</w:t>
                              </w:r>
                              <w:r w:rsidRPr="00F0433F">
                                <w:rPr>
                                  <w:rFonts w:ascii="Arial" w:hAnsi="Arial" w:cs="Arial"/>
                                  <w:color w:val="000000" w:themeColor="text1"/>
                                  <w:kern w:val="24"/>
                                  <w:sz w:val="16"/>
                                  <w:szCs w:val="12"/>
                                </w:rPr>
                                <w:t xml:space="preserve"> The standard irradiation scheme of exposure across the first three months is illustrated using three yellow blocks, followed by two black ones. The backs of the mice are divided evenly into UV-exposed (yellow) and UV-protected (black) areas. This maximizes the ability to use within-mouse controls for sample comparisons. </w:t>
                              </w:r>
                            </w:p>
                          </w:txbxContent>
                        </wps:txbx>
                        <wps:bodyPr wrap="square" lIns="0" tIns="0" rIns="0" bIns="0" rtlCol="0">
                          <a:spAutoFit/>
                        </wps:bodyPr>
                      </wps:wsp>
                      <wpg:grpSp>
                        <wpg:cNvPr id="3" name="Group 3">
                          <a:extLst/>
                        </wpg:cNvPr>
                        <wpg:cNvGrpSpPr/>
                        <wpg:grpSpPr>
                          <a:xfrm>
                            <a:off x="0" y="0"/>
                            <a:ext cx="1883910" cy="1179302"/>
                            <a:chOff x="0" y="0"/>
                            <a:chExt cx="1883910" cy="1179302"/>
                          </a:xfrm>
                        </wpg:grpSpPr>
                        <wpg:grpSp>
                          <wpg:cNvPr id="4" name="Group 4">
                            <a:extLst/>
                          </wpg:cNvPr>
                          <wpg:cNvGrpSpPr>
                            <a:grpSpLocks noChangeAspect="1"/>
                          </wpg:cNvGrpSpPr>
                          <wpg:grpSpPr>
                            <a:xfrm>
                              <a:off x="92455" y="791281"/>
                              <a:ext cx="842252" cy="384048"/>
                              <a:chOff x="92455" y="791281"/>
                              <a:chExt cx="1905250" cy="868751"/>
                            </a:xfrm>
                          </wpg:grpSpPr>
                          <wps:wsp>
                            <wps:cNvPr id="5" name="Oval 5">
                              <a:extLst/>
                            </wps:cNvPr>
                            <wps:cNvSpPr/>
                            <wps:spPr>
                              <a:xfrm rot="5400000">
                                <a:off x="727494" y="744448"/>
                                <a:ext cx="592252" cy="953846"/>
                              </a:xfrm>
                              <a:prstGeom prst="ellipse">
                                <a:avLst/>
                              </a:prstGeom>
                              <a:gradFill flip="none" rotWithShape="1">
                                <a:gsLst>
                                  <a:gs pos="49000">
                                    <a:sysClr val="windowText" lastClr="000000"/>
                                  </a:gs>
                                  <a:gs pos="50000">
                                    <a:srgbClr val="4472C4">
                                      <a:lumMod val="0"/>
                                      <a:lumOff val="100000"/>
                                    </a:srgbClr>
                                  </a:gs>
                                  <a:gs pos="50000">
                                    <a:srgbClr val="FFFF00">
                                      <a:lumMod val="79000"/>
                                      <a:lumOff val="21000"/>
                                    </a:srgbClr>
                                  </a:gs>
                                </a:gsLst>
                                <a:lin ang="5400000" scaled="0"/>
                                <a:tileRect/>
                              </a:gradFill>
                              <a:ln w="19050" cap="flat" cmpd="sng" algn="ctr">
                                <a:solidFill>
                                  <a:sysClr val="windowText" lastClr="000000"/>
                                </a:solidFill>
                                <a:prstDash val="solid"/>
                                <a:miter lim="800000"/>
                              </a:ln>
                              <a:effectLst/>
                            </wps:spPr>
                            <wps:bodyPr rtlCol="0" anchor="ctr"/>
                          </wps:wsp>
                          <wps:wsp>
                            <wps:cNvPr id="6" name="Straight Connector 6">
                              <a:extLst/>
                            </wps:cNvPr>
                            <wps:cNvCnPr>
                              <a:cxnSpLocks/>
                            </wps:cNvCnPr>
                            <wps:spPr>
                              <a:xfrm rot="5400000">
                                <a:off x="665551" y="1260853"/>
                                <a:ext cx="731520" cy="0"/>
                              </a:xfrm>
                              <a:prstGeom prst="line">
                                <a:avLst/>
                              </a:prstGeom>
                              <a:noFill/>
                              <a:ln w="19050" cap="flat" cmpd="sng" algn="ctr">
                                <a:solidFill>
                                  <a:srgbClr val="4472C4"/>
                                </a:solidFill>
                                <a:prstDash val="sysDash"/>
                                <a:miter lim="800000"/>
                              </a:ln>
                              <a:effectLst/>
                            </wps:spPr>
                            <wps:bodyPr/>
                          </wps:wsp>
                          <wps:wsp>
                            <wps:cNvPr id="7" name="Oval 7">
                              <a:extLst/>
                            </wps:cNvPr>
                            <wps:cNvSpPr/>
                            <wps:spPr>
                              <a:xfrm rot="8100000">
                                <a:off x="1706348" y="1234964"/>
                                <a:ext cx="215385" cy="349701"/>
                              </a:xfrm>
                              <a:prstGeom prst="ellipse">
                                <a:avLst/>
                              </a:prstGeom>
                              <a:solidFill>
                                <a:sysClr val="windowText" lastClr="000000"/>
                              </a:solidFill>
                              <a:ln w="19050" cap="flat" cmpd="sng" algn="ctr">
                                <a:solidFill>
                                  <a:srgbClr val="4472C4">
                                    <a:shade val="50000"/>
                                  </a:srgbClr>
                                </a:solidFill>
                                <a:prstDash val="solid"/>
                                <a:miter lim="800000"/>
                              </a:ln>
                              <a:effectLst/>
                            </wps:spPr>
                            <wps:bodyPr rtlCol="0" anchor="ctr"/>
                          </wps:wsp>
                          <wps:wsp>
                            <wps:cNvPr id="8" name="Oval 8">
                              <a:extLst/>
                            </wps:cNvPr>
                            <wps:cNvSpPr/>
                            <wps:spPr>
                              <a:xfrm rot="2700000">
                                <a:off x="1715155" y="889226"/>
                                <a:ext cx="215365" cy="349734"/>
                              </a:xfrm>
                              <a:prstGeom prst="ellipse">
                                <a:avLst/>
                              </a:prstGeom>
                              <a:solidFill>
                                <a:sysClr val="windowText" lastClr="000000"/>
                              </a:solidFill>
                              <a:ln w="19050" cap="flat" cmpd="sng" algn="ctr">
                                <a:solidFill>
                                  <a:srgbClr val="4472C4">
                                    <a:shade val="50000"/>
                                  </a:srgbClr>
                                </a:solidFill>
                                <a:prstDash val="solid"/>
                                <a:miter lim="800000"/>
                              </a:ln>
                              <a:effectLst/>
                            </wps:spPr>
                            <wps:bodyPr rtlCol="0" anchor="ctr"/>
                          </wps:wsp>
                          <wps:wsp>
                            <wps:cNvPr id="9" name="Arc 9">
                              <a:extLst/>
                            </wps:cNvPr>
                            <wps:cNvSpPr/>
                            <wps:spPr>
                              <a:xfrm rot="5400000">
                                <a:off x="-109478" y="993214"/>
                                <a:ext cx="868751" cy="464886"/>
                              </a:xfrm>
                              <a:prstGeom prst="arc">
                                <a:avLst>
                                  <a:gd name="adj1" fmla="val 16200000"/>
                                  <a:gd name="adj2" fmla="val 152647"/>
                                </a:avLst>
                              </a:prstGeom>
                              <a:noFill/>
                              <a:ln w="19050" cap="flat" cmpd="sng" algn="ctr">
                                <a:solidFill>
                                  <a:sysClr val="windowText" lastClr="000000"/>
                                </a:solidFill>
                                <a:prstDash val="solid"/>
                                <a:miter lim="800000"/>
                              </a:ln>
                              <a:effectLst/>
                            </wps:spPr>
                            <wps:bodyPr rtlCol="0" anchor="ctr"/>
                          </wps:wsp>
                          <wps:wsp>
                            <wps:cNvPr id="10" name="Oval 10">
                              <a:extLst/>
                            </wps:cNvPr>
                            <wps:cNvSpPr/>
                            <wps:spPr>
                              <a:xfrm rot="5400000">
                                <a:off x="1518008" y="1015511"/>
                                <a:ext cx="376887" cy="411718"/>
                              </a:xfrm>
                              <a:prstGeom prst="ellipse">
                                <a:avLst/>
                              </a:prstGeom>
                              <a:solidFill>
                                <a:sysClr val="windowText" lastClr="000000"/>
                              </a:solidFill>
                              <a:ln w="19050" cap="flat" cmpd="sng" algn="ctr">
                                <a:solidFill>
                                  <a:srgbClr val="4472C4">
                                    <a:shade val="50000"/>
                                  </a:srgbClr>
                                </a:solidFill>
                                <a:prstDash val="solid"/>
                                <a:miter lim="800000"/>
                              </a:ln>
                              <a:effectLst/>
                            </wps:spPr>
                            <wps:bodyPr rtlCol="0" anchor="ctr"/>
                          </wps:wsp>
                        </wpg:grpSp>
                        <wps:wsp>
                          <wps:cNvPr id="11" name="TextBox 88">
                            <a:extLst/>
                          </wps:cNvPr>
                          <wps:cNvSpPr txBox="1"/>
                          <wps:spPr>
                            <a:xfrm>
                              <a:off x="1282198" y="849691"/>
                              <a:ext cx="557530" cy="184150"/>
                            </a:xfrm>
                            <a:prstGeom prst="rect">
                              <a:avLst/>
                            </a:prstGeom>
                            <a:noFill/>
                          </wps:spPr>
                          <wps:txbx>
                            <w:txbxContent>
                              <w:p w14:paraId="253D2F9B" w14:textId="77777777" w:rsidR="005C72AF" w:rsidRDefault="005C72AF" w:rsidP="00E949CC">
                                <w:pPr>
                                  <w:pStyle w:val="NormalWeb"/>
                                  <w:spacing w:before="0" w:beforeAutospacing="0" w:after="0" w:afterAutospacing="0"/>
                                  <w:jc w:val="center"/>
                                </w:pPr>
                                <w:r>
                                  <w:rPr>
                                    <w:rFonts w:asciiTheme="minorHAnsi" w:hAnsi="Calibri" w:cstheme="minorBidi"/>
                                    <w:color w:val="000000" w:themeColor="text1"/>
                                    <w:kern w:val="24"/>
                                    <w:sz w:val="12"/>
                                    <w:szCs w:val="12"/>
                                  </w:rPr>
                                  <w:t>UV-exposed</w:t>
                                </w:r>
                              </w:p>
                            </w:txbxContent>
                          </wps:txbx>
                          <wps:bodyPr wrap="none" rtlCol="0">
                            <a:spAutoFit/>
                          </wps:bodyPr>
                        </wps:wsp>
                        <wps:wsp>
                          <wps:cNvPr id="12" name="Straight Arrow Connector 12">
                            <a:extLst/>
                          </wps:cNvPr>
                          <wps:cNvCnPr/>
                          <wps:spPr>
                            <a:xfrm rot="16200000">
                              <a:off x="1142731" y="-616300"/>
                              <a:ext cx="0" cy="1381867"/>
                            </a:xfrm>
                            <a:prstGeom prst="straightConnector1">
                              <a:avLst/>
                            </a:prstGeom>
                            <a:noFill/>
                            <a:ln w="15875" cap="flat" cmpd="sng" algn="ctr">
                              <a:solidFill>
                                <a:sysClr val="windowText" lastClr="000000"/>
                              </a:solidFill>
                              <a:prstDash val="solid"/>
                              <a:miter lim="800000"/>
                              <a:headEnd type="none"/>
                              <a:tailEnd type="stealth"/>
                            </a:ln>
                            <a:effectLst/>
                          </wps:spPr>
                          <wps:bodyPr/>
                        </wps:wsp>
                        <wps:wsp>
                          <wps:cNvPr id="13" name="Straight Connector 13">
                            <a:extLst/>
                          </wps:cNvPr>
                          <wps:cNvCnPr/>
                          <wps:spPr>
                            <a:xfrm rot="16200000">
                              <a:off x="378326" y="77114"/>
                              <a:ext cx="146942" cy="0"/>
                            </a:xfrm>
                            <a:prstGeom prst="line">
                              <a:avLst/>
                            </a:prstGeom>
                            <a:noFill/>
                            <a:ln w="15875" cap="flat" cmpd="sng" algn="ctr">
                              <a:solidFill>
                                <a:sysClr val="windowText" lastClr="000000"/>
                              </a:solidFill>
                              <a:prstDash val="solid"/>
                              <a:miter lim="800000"/>
                            </a:ln>
                            <a:effectLst/>
                          </wps:spPr>
                          <wps:bodyPr/>
                        </wps:wsp>
                        <wps:wsp>
                          <wps:cNvPr id="14" name="Straight Connector 14">
                            <a:extLst/>
                          </wps:cNvPr>
                          <wps:cNvCnPr/>
                          <wps:spPr>
                            <a:xfrm rot="16200000">
                              <a:off x="526289" y="74634"/>
                              <a:ext cx="146942" cy="0"/>
                            </a:xfrm>
                            <a:prstGeom prst="line">
                              <a:avLst/>
                            </a:prstGeom>
                            <a:noFill/>
                            <a:ln w="15875" cap="flat" cmpd="sng" algn="ctr">
                              <a:solidFill>
                                <a:sysClr val="windowText" lastClr="000000"/>
                              </a:solidFill>
                              <a:prstDash val="solid"/>
                              <a:miter lim="800000"/>
                            </a:ln>
                            <a:effectLst/>
                          </wps:spPr>
                          <wps:bodyPr/>
                        </wps:wsp>
                        <wps:wsp>
                          <wps:cNvPr id="15" name="Straight Connector 15">
                            <a:extLst/>
                          </wps:cNvPr>
                          <wps:cNvCnPr/>
                          <wps:spPr>
                            <a:xfrm rot="16200000">
                              <a:off x="677009" y="77114"/>
                              <a:ext cx="146942" cy="0"/>
                            </a:xfrm>
                            <a:prstGeom prst="line">
                              <a:avLst/>
                            </a:prstGeom>
                            <a:noFill/>
                            <a:ln w="15875" cap="flat" cmpd="sng" algn="ctr">
                              <a:solidFill>
                                <a:sysClr val="windowText" lastClr="000000"/>
                              </a:solidFill>
                              <a:prstDash val="solid"/>
                              <a:miter lim="800000"/>
                            </a:ln>
                            <a:effectLst/>
                          </wps:spPr>
                          <wps:bodyPr/>
                        </wps:wsp>
                        <wps:wsp>
                          <wps:cNvPr id="17" name="Straight Connector 17">
                            <a:extLst/>
                          </wps:cNvPr>
                          <wps:cNvCnPr/>
                          <wps:spPr>
                            <a:xfrm rot="16200000">
                              <a:off x="832418" y="74634"/>
                              <a:ext cx="146942" cy="0"/>
                            </a:xfrm>
                            <a:prstGeom prst="line">
                              <a:avLst/>
                            </a:prstGeom>
                            <a:noFill/>
                            <a:ln w="15875" cap="flat" cmpd="sng" algn="ctr">
                              <a:solidFill>
                                <a:sysClr val="windowText" lastClr="000000"/>
                              </a:solidFill>
                              <a:prstDash val="solid"/>
                              <a:miter lim="800000"/>
                            </a:ln>
                            <a:effectLst/>
                          </wps:spPr>
                          <wps:bodyPr/>
                        </wps:wsp>
                        <wps:wsp>
                          <wps:cNvPr id="19" name="Straight Connector 19">
                            <a:extLst/>
                          </wps:cNvPr>
                          <wps:cNvCnPr/>
                          <wps:spPr>
                            <a:xfrm rot="16200000">
                              <a:off x="984159" y="77114"/>
                              <a:ext cx="146942" cy="0"/>
                            </a:xfrm>
                            <a:prstGeom prst="line">
                              <a:avLst/>
                            </a:prstGeom>
                            <a:noFill/>
                            <a:ln w="15875" cap="flat" cmpd="sng" algn="ctr">
                              <a:solidFill>
                                <a:sysClr val="windowText" lastClr="000000"/>
                              </a:solidFill>
                              <a:prstDash val="solid"/>
                              <a:miter lim="800000"/>
                            </a:ln>
                            <a:effectLst/>
                          </wps:spPr>
                          <wps:bodyPr/>
                        </wps:wsp>
                        <wps:wsp>
                          <wps:cNvPr id="20" name="Straight Connector 20">
                            <a:extLst/>
                          </wps:cNvPr>
                          <wps:cNvCnPr/>
                          <wps:spPr>
                            <a:xfrm rot="16200000">
                              <a:off x="1131100" y="77114"/>
                              <a:ext cx="146942" cy="0"/>
                            </a:xfrm>
                            <a:prstGeom prst="line">
                              <a:avLst/>
                            </a:prstGeom>
                            <a:noFill/>
                            <a:ln w="15875" cap="flat" cmpd="sng" algn="ctr">
                              <a:solidFill>
                                <a:sysClr val="windowText" lastClr="000000"/>
                              </a:solidFill>
                              <a:prstDash val="solid"/>
                              <a:miter lim="800000"/>
                            </a:ln>
                            <a:effectLst/>
                          </wps:spPr>
                          <wps:bodyPr/>
                        </wps:wsp>
                        <wps:wsp>
                          <wps:cNvPr id="21" name="Straight Connector 21">
                            <a:extLst/>
                          </wps:cNvPr>
                          <wps:cNvCnPr/>
                          <wps:spPr>
                            <a:xfrm rot="16200000">
                              <a:off x="1284165" y="73471"/>
                              <a:ext cx="146942" cy="0"/>
                            </a:xfrm>
                            <a:prstGeom prst="line">
                              <a:avLst/>
                            </a:prstGeom>
                            <a:noFill/>
                            <a:ln w="15875" cap="flat" cmpd="sng" algn="ctr">
                              <a:solidFill>
                                <a:sysClr val="windowText" lastClr="000000"/>
                              </a:solidFill>
                              <a:prstDash val="solid"/>
                              <a:miter lim="800000"/>
                            </a:ln>
                            <a:effectLst/>
                          </wps:spPr>
                          <wps:bodyPr/>
                        </wps:wsp>
                        <wps:wsp>
                          <wps:cNvPr id="22" name="Straight Connector 22">
                            <a:extLst/>
                          </wps:cNvPr>
                          <wps:cNvCnPr/>
                          <wps:spPr>
                            <a:xfrm rot="16200000">
                              <a:off x="1439574" y="77114"/>
                              <a:ext cx="146942" cy="0"/>
                            </a:xfrm>
                            <a:prstGeom prst="line">
                              <a:avLst/>
                            </a:prstGeom>
                            <a:noFill/>
                            <a:ln w="15875" cap="flat" cmpd="sng" algn="ctr">
                              <a:solidFill>
                                <a:sysClr val="windowText" lastClr="000000"/>
                              </a:solidFill>
                              <a:prstDash val="solid"/>
                              <a:miter lim="800000"/>
                            </a:ln>
                            <a:effectLst/>
                          </wps:spPr>
                          <wps:bodyPr/>
                        </wps:wsp>
                        <wps:wsp>
                          <wps:cNvPr id="23" name="TextBox 15">
                            <a:extLst/>
                          </wps:cNvPr>
                          <wps:cNvSpPr txBox="1"/>
                          <wps:spPr>
                            <a:xfrm>
                              <a:off x="0" y="640474"/>
                              <a:ext cx="423514" cy="169277"/>
                            </a:xfrm>
                            <a:prstGeom prst="rect">
                              <a:avLst/>
                            </a:prstGeom>
                            <a:noFill/>
                          </wps:spPr>
                          <wps:txbx>
                            <w:txbxContent>
                              <w:p w14:paraId="375805CE" w14:textId="77777777" w:rsidR="005C72AF" w:rsidRDefault="005C72AF" w:rsidP="00E949CC">
                                <w:pPr>
                                  <w:pStyle w:val="NormalWeb"/>
                                  <w:spacing w:before="0" w:beforeAutospacing="0" w:after="0" w:afterAutospacing="0"/>
                                </w:pPr>
                                <w:r>
                                  <w:rPr>
                                    <w:rFonts w:asciiTheme="minorHAnsi" w:hAnsi="Calibri" w:cstheme="minorBidi"/>
                                    <w:b/>
                                    <w:bCs/>
                                    <w:color w:val="000000" w:themeColor="text1"/>
                                    <w:kern w:val="24"/>
                                    <w:sz w:val="10"/>
                                    <w:szCs w:val="10"/>
                                  </w:rPr>
                                  <w:t>Clonal ID</w:t>
                                </w:r>
                              </w:p>
                            </w:txbxContent>
                          </wps:txbx>
                          <wps:bodyPr wrap="none" rtlCol="0">
                            <a:spAutoFit/>
                          </wps:bodyPr>
                        </wps:wsp>
                        <wps:wsp>
                          <wps:cNvPr id="24" name="TextBox 42">
                            <a:extLst/>
                          </wps:cNvPr>
                          <wps:cNvSpPr txBox="1"/>
                          <wps:spPr>
                            <a:xfrm>
                              <a:off x="337459" y="135742"/>
                              <a:ext cx="235962" cy="215444"/>
                            </a:xfrm>
                            <a:prstGeom prst="rect">
                              <a:avLst/>
                            </a:prstGeom>
                            <a:noFill/>
                          </wps:spPr>
                          <wps:txbx>
                            <w:txbxContent>
                              <w:p w14:paraId="46E38807"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0</w:t>
                                </w:r>
                              </w:p>
                            </w:txbxContent>
                          </wps:txbx>
                          <wps:bodyPr wrap="none" rtlCol="0">
                            <a:spAutoFit/>
                          </wps:bodyPr>
                        </wps:wsp>
                        <wps:wsp>
                          <wps:cNvPr id="25" name="TextBox 43">
                            <a:extLst/>
                          </wps:cNvPr>
                          <wps:cNvSpPr txBox="1"/>
                          <wps:spPr>
                            <a:xfrm>
                              <a:off x="487348" y="129227"/>
                              <a:ext cx="235962" cy="215444"/>
                            </a:xfrm>
                            <a:prstGeom prst="rect">
                              <a:avLst/>
                            </a:prstGeom>
                            <a:noFill/>
                          </wps:spPr>
                          <wps:txbx>
                            <w:txbxContent>
                              <w:p w14:paraId="21E6465E"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1</w:t>
                                </w:r>
                              </w:p>
                            </w:txbxContent>
                          </wps:txbx>
                          <wps:bodyPr wrap="none" rtlCol="0">
                            <a:spAutoFit/>
                          </wps:bodyPr>
                        </wps:wsp>
                        <wps:wsp>
                          <wps:cNvPr id="26" name="TextBox 44">
                            <a:extLst/>
                          </wps:cNvPr>
                          <wps:cNvSpPr txBox="1"/>
                          <wps:spPr>
                            <a:xfrm>
                              <a:off x="638568" y="129227"/>
                              <a:ext cx="235962" cy="215444"/>
                            </a:xfrm>
                            <a:prstGeom prst="rect">
                              <a:avLst/>
                            </a:prstGeom>
                            <a:noFill/>
                          </wps:spPr>
                          <wps:txbx>
                            <w:txbxContent>
                              <w:p w14:paraId="1A26451D"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2</w:t>
                                </w:r>
                              </w:p>
                            </w:txbxContent>
                          </wps:txbx>
                          <wps:bodyPr wrap="none" rtlCol="0">
                            <a:spAutoFit/>
                          </wps:bodyPr>
                        </wps:wsp>
                        <wps:wsp>
                          <wps:cNvPr id="27" name="TextBox 45">
                            <a:extLst/>
                          </wps:cNvPr>
                          <wps:cNvSpPr txBox="1"/>
                          <wps:spPr>
                            <a:xfrm>
                              <a:off x="785078" y="127275"/>
                              <a:ext cx="235962" cy="215444"/>
                            </a:xfrm>
                            <a:prstGeom prst="rect">
                              <a:avLst/>
                            </a:prstGeom>
                            <a:noFill/>
                          </wps:spPr>
                          <wps:txbx>
                            <w:txbxContent>
                              <w:p w14:paraId="49362F85"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3</w:t>
                                </w:r>
                              </w:p>
                            </w:txbxContent>
                          </wps:txbx>
                          <wps:bodyPr wrap="none" rtlCol="0">
                            <a:spAutoFit/>
                          </wps:bodyPr>
                        </wps:wsp>
                        <wps:wsp>
                          <wps:cNvPr id="28" name="TextBox 56">
                            <a:extLst/>
                          </wps:cNvPr>
                          <wps:cNvSpPr txBox="1"/>
                          <wps:spPr>
                            <a:xfrm>
                              <a:off x="940530" y="130073"/>
                              <a:ext cx="235962" cy="215444"/>
                            </a:xfrm>
                            <a:prstGeom prst="rect">
                              <a:avLst/>
                            </a:prstGeom>
                            <a:noFill/>
                          </wps:spPr>
                          <wps:txbx>
                            <w:txbxContent>
                              <w:p w14:paraId="3EC9CDD2"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4</w:t>
                                </w:r>
                              </w:p>
                            </w:txbxContent>
                          </wps:txbx>
                          <wps:bodyPr wrap="none" rtlCol="0">
                            <a:spAutoFit/>
                          </wps:bodyPr>
                        </wps:wsp>
                        <wps:wsp>
                          <wps:cNvPr id="29" name="TextBox 57">
                            <a:extLst/>
                          </wps:cNvPr>
                          <wps:cNvSpPr txBox="1"/>
                          <wps:spPr>
                            <a:xfrm>
                              <a:off x="1097282" y="130339"/>
                              <a:ext cx="235962" cy="215444"/>
                            </a:xfrm>
                            <a:prstGeom prst="rect">
                              <a:avLst/>
                            </a:prstGeom>
                            <a:noFill/>
                          </wps:spPr>
                          <wps:txbx>
                            <w:txbxContent>
                              <w:p w14:paraId="5EE9B639"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5</w:t>
                                </w:r>
                              </w:p>
                            </w:txbxContent>
                          </wps:txbx>
                          <wps:bodyPr wrap="none" rtlCol="0">
                            <a:spAutoFit/>
                          </wps:bodyPr>
                        </wps:wsp>
                        <wps:wsp>
                          <wps:cNvPr id="30" name="TextBox 58">
                            <a:extLst/>
                          </wps:cNvPr>
                          <wps:cNvSpPr txBox="1"/>
                          <wps:spPr>
                            <a:xfrm>
                              <a:off x="1244222" y="135742"/>
                              <a:ext cx="235962" cy="215444"/>
                            </a:xfrm>
                            <a:prstGeom prst="rect">
                              <a:avLst/>
                            </a:prstGeom>
                            <a:noFill/>
                          </wps:spPr>
                          <wps:txbx>
                            <w:txbxContent>
                              <w:p w14:paraId="470086BE"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6</w:t>
                                </w:r>
                              </w:p>
                            </w:txbxContent>
                          </wps:txbx>
                          <wps:bodyPr wrap="none" rtlCol="0">
                            <a:spAutoFit/>
                          </wps:bodyPr>
                        </wps:wsp>
                        <wps:wsp>
                          <wps:cNvPr id="31" name="TextBox 59">
                            <a:extLst/>
                          </wps:cNvPr>
                          <wps:cNvSpPr txBox="1"/>
                          <wps:spPr>
                            <a:xfrm>
                              <a:off x="1395623" y="140309"/>
                              <a:ext cx="235962" cy="215444"/>
                            </a:xfrm>
                            <a:prstGeom prst="rect">
                              <a:avLst/>
                            </a:prstGeom>
                            <a:noFill/>
                          </wps:spPr>
                          <wps:txbx>
                            <w:txbxContent>
                              <w:p w14:paraId="7A3DFF49"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7</w:t>
                                </w:r>
                              </w:p>
                            </w:txbxContent>
                          </wps:txbx>
                          <wps:bodyPr wrap="none" rtlCol="0">
                            <a:spAutoFit/>
                          </wps:bodyPr>
                        </wps:wsp>
                        <wps:wsp>
                          <wps:cNvPr id="32" name="TextBox 69">
                            <a:extLst/>
                          </wps:cNvPr>
                          <wps:cNvSpPr txBox="1"/>
                          <wps:spPr>
                            <a:xfrm>
                              <a:off x="302884" y="643326"/>
                              <a:ext cx="296876" cy="169277"/>
                            </a:xfrm>
                            <a:prstGeom prst="rect">
                              <a:avLst/>
                            </a:prstGeom>
                            <a:noFill/>
                          </wps:spPr>
                          <wps:txbx>
                            <w:txbxContent>
                              <w:p w14:paraId="377792AC"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0"/>
                                    <w:szCs w:val="10"/>
                                  </w:rPr>
                                  <w:t>Tam</w:t>
                                </w:r>
                              </w:p>
                            </w:txbxContent>
                          </wps:txbx>
                          <wps:bodyPr wrap="none" rtlCol="0">
                            <a:spAutoFit/>
                          </wps:bodyPr>
                        </wps:wsp>
                        <wps:wsp>
                          <wps:cNvPr id="33" name="TextBox 70">
                            <a:extLst/>
                          </wps:cNvPr>
                          <wps:cNvSpPr txBox="1"/>
                          <wps:spPr>
                            <a:xfrm>
                              <a:off x="588035" y="637261"/>
                              <a:ext cx="296876" cy="169277"/>
                            </a:xfrm>
                            <a:prstGeom prst="rect">
                              <a:avLst/>
                            </a:prstGeom>
                            <a:noFill/>
                          </wps:spPr>
                          <wps:txbx>
                            <w:txbxContent>
                              <w:p w14:paraId="0142B3C5"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0"/>
                                    <w:szCs w:val="10"/>
                                  </w:rPr>
                                  <w:t>Tam</w:t>
                                </w:r>
                              </w:p>
                            </w:txbxContent>
                          </wps:txbx>
                          <wps:bodyPr wrap="none" rtlCol="0">
                            <a:spAutoFit/>
                          </wps:bodyPr>
                        </wps:wsp>
                        <wps:wsp>
                          <wps:cNvPr id="34" name="TextBox 71">
                            <a:extLst/>
                          </wps:cNvPr>
                          <wps:cNvSpPr txBox="1"/>
                          <wps:spPr>
                            <a:xfrm>
                              <a:off x="901235" y="635938"/>
                              <a:ext cx="296876" cy="169277"/>
                            </a:xfrm>
                            <a:prstGeom prst="rect">
                              <a:avLst/>
                            </a:prstGeom>
                            <a:noFill/>
                          </wps:spPr>
                          <wps:txbx>
                            <w:txbxContent>
                              <w:p w14:paraId="76F73387"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0"/>
                                    <w:szCs w:val="10"/>
                                  </w:rPr>
                                  <w:t>Tam</w:t>
                                </w:r>
                              </w:p>
                            </w:txbxContent>
                          </wps:txbx>
                          <wps:bodyPr wrap="none" rtlCol="0">
                            <a:spAutoFit/>
                          </wps:bodyPr>
                        </wps:wsp>
                        <wps:wsp>
                          <wps:cNvPr id="35" name="TextBox 72">
                            <a:extLst/>
                          </wps:cNvPr>
                          <wps:cNvSpPr txBox="1"/>
                          <wps:spPr>
                            <a:xfrm>
                              <a:off x="1216169" y="637260"/>
                              <a:ext cx="296876" cy="169277"/>
                            </a:xfrm>
                            <a:prstGeom prst="rect">
                              <a:avLst/>
                            </a:prstGeom>
                            <a:noFill/>
                          </wps:spPr>
                          <wps:txbx>
                            <w:txbxContent>
                              <w:p w14:paraId="0480AD45"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0"/>
                                    <w:szCs w:val="10"/>
                                  </w:rPr>
                                  <w:t>Tam</w:t>
                                </w:r>
                              </w:p>
                            </w:txbxContent>
                          </wps:txbx>
                          <wps:bodyPr wrap="none" rtlCol="0">
                            <a:spAutoFit/>
                          </wps:bodyPr>
                        </wps:wsp>
                        <wps:wsp>
                          <wps:cNvPr id="36" name="TextBox 75">
                            <a:extLst/>
                          </wps:cNvPr>
                          <wps:cNvSpPr txBox="1"/>
                          <wps:spPr>
                            <a:xfrm>
                              <a:off x="20809" y="22735"/>
                              <a:ext cx="391454" cy="169277"/>
                            </a:xfrm>
                            <a:prstGeom prst="rect">
                              <a:avLst/>
                            </a:prstGeom>
                            <a:noFill/>
                          </wps:spPr>
                          <wps:txbx>
                            <w:txbxContent>
                              <w:p w14:paraId="5783EC62" w14:textId="77777777" w:rsidR="005C72AF" w:rsidRDefault="005C72AF" w:rsidP="00E949CC">
                                <w:pPr>
                                  <w:pStyle w:val="NormalWeb"/>
                                  <w:spacing w:before="0" w:beforeAutospacing="0" w:after="0" w:afterAutospacing="0"/>
                                </w:pPr>
                                <w:r>
                                  <w:rPr>
                                    <w:rFonts w:asciiTheme="minorHAnsi" w:hAnsi="Calibri" w:cstheme="minorBidi"/>
                                    <w:b/>
                                    <w:bCs/>
                                    <w:color w:val="000000" w:themeColor="text1"/>
                                    <w:kern w:val="24"/>
                                    <w:sz w:val="10"/>
                                    <w:szCs w:val="10"/>
                                  </w:rPr>
                                  <w:t>Months</w:t>
                                </w:r>
                              </w:p>
                            </w:txbxContent>
                          </wps:txbx>
                          <wps:bodyPr wrap="none" rtlCol="0">
                            <a:spAutoFit/>
                          </wps:bodyPr>
                        </wps:wsp>
                        <wps:wsp>
                          <wps:cNvPr id="37" name="Rectangle 37">
                            <a:extLst/>
                          </wps:cNvPr>
                          <wps:cNvSpPr/>
                          <wps:spPr>
                            <a:xfrm rot="16200000">
                              <a:off x="1172539" y="848844"/>
                              <a:ext cx="116329" cy="154085"/>
                            </a:xfrm>
                            <a:prstGeom prst="rect">
                              <a:avLst/>
                            </a:prstGeom>
                            <a:solidFill>
                              <a:srgbClr val="FFFF00"/>
                            </a:solidFill>
                            <a:ln w="3175" cap="flat" cmpd="sng" algn="ctr">
                              <a:solidFill>
                                <a:srgbClr val="4472C4">
                                  <a:shade val="50000"/>
                                </a:srgbClr>
                              </a:solidFill>
                              <a:prstDash val="solid"/>
                              <a:miter lim="800000"/>
                            </a:ln>
                            <a:effectLst/>
                          </wps:spPr>
                          <wps:bodyPr rtlCol="0" anchor="ctr"/>
                        </wps:wsp>
                        <wps:wsp>
                          <wps:cNvPr id="38" name="Rectangle 38">
                            <a:extLst/>
                          </wps:cNvPr>
                          <wps:cNvSpPr/>
                          <wps:spPr>
                            <a:xfrm rot="16200000">
                              <a:off x="1172539" y="1009927"/>
                              <a:ext cx="116329" cy="154085"/>
                            </a:xfrm>
                            <a:prstGeom prst="rect">
                              <a:avLst/>
                            </a:prstGeom>
                            <a:solidFill>
                              <a:sysClr val="windowText" lastClr="000000"/>
                            </a:solidFill>
                            <a:ln w="3175" cap="flat" cmpd="sng" algn="ctr">
                              <a:solidFill>
                                <a:srgbClr val="4472C4">
                                  <a:shade val="50000"/>
                                </a:srgbClr>
                              </a:solidFill>
                              <a:prstDash val="solid"/>
                              <a:miter lim="800000"/>
                            </a:ln>
                            <a:effectLst/>
                          </wps:spPr>
                          <wps:bodyPr rtlCol="0" anchor="ctr"/>
                        </wps:wsp>
                        <wpg:grpSp>
                          <wpg:cNvPr id="39" name="Group 39">
                            <a:extLst/>
                          </wpg:cNvPr>
                          <wpg:cNvGrpSpPr/>
                          <wpg:grpSpPr>
                            <a:xfrm>
                              <a:off x="438357" y="408167"/>
                              <a:ext cx="767974" cy="117491"/>
                              <a:chOff x="438358" y="408167"/>
                              <a:chExt cx="1506512" cy="230478"/>
                            </a:xfrm>
                          </wpg:grpSpPr>
                          <wps:wsp>
                            <wps:cNvPr id="40" name="Rectangle 40">
                              <a:extLst/>
                            </wps:cNvPr>
                            <wps:cNvSpPr/>
                            <wps:spPr>
                              <a:xfrm rot="16200000">
                                <a:off x="475391" y="371134"/>
                                <a:ext cx="228198" cy="302264"/>
                              </a:xfrm>
                              <a:prstGeom prst="rect">
                                <a:avLst/>
                              </a:prstGeom>
                              <a:solidFill>
                                <a:srgbClr val="FFFF00"/>
                              </a:solidFill>
                              <a:ln w="9525" cap="flat" cmpd="sng" algn="ctr">
                                <a:solidFill>
                                  <a:srgbClr val="FF0000"/>
                                </a:solidFill>
                                <a:prstDash val="solid"/>
                                <a:miter lim="800000"/>
                              </a:ln>
                              <a:effectLst/>
                            </wps:spPr>
                            <wps:bodyPr rtlCol="0" anchor="ctr"/>
                          </wps:wsp>
                          <wps:wsp>
                            <wps:cNvPr id="41" name="Rectangle 41">
                              <a:extLst/>
                            </wps:cNvPr>
                            <wps:cNvSpPr/>
                            <wps:spPr>
                              <a:xfrm rot="16200000">
                                <a:off x="1077916" y="373414"/>
                                <a:ext cx="228198" cy="302264"/>
                              </a:xfrm>
                              <a:prstGeom prst="rect">
                                <a:avLst/>
                              </a:prstGeom>
                              <a:solidFill>
                                <a:srgbClr val="FFFF00"/>
                              </a:solidFill>
                              <a:ln w="9525" cap="flat" cmpd="sng" algn="ctr">
                                <a:solidFill>
                                  <a:srgbClr val="FF0000"/>
                                </a:solidFill>
                                <a:prstDash val="solid"/>
                                <a:miter lim="800000"/>
                              </a:ln>
                              <a:effectLst/>
                            </wps:spPr>
                            <wps:bodyPr rtlCol="0" anchor="ctr"/>
                          </wps:wsp>
                          <wps:wsp>
                            <wps:cNvPr id="42" name="Rectangle 42">
                              <a:extLst/>
                            </wps:cNvPr>
                            <wps:cNvSpPr/>
                            <wps:spPr>
                              <a:xfrm rot="16200000">
                                <a:off x="779793" y="371134"/>
                                <a:ext cx="228198" cy="302264"/>
                              </a:xfrm>
                              <a:prstGeom prst="rect">
                                <a:avLst/>
                              </a:prstGeom>
                              <a:solidFill>
                                <a:srgbClr val="FFFF00"/>
                              </a:solidFill>
                              <a:ln w="9525" cap="flat" cmpd="sng" algn="ctr">
                                <a:solidFill>
                                  <a:srgbClr val="FF0000"/>
                                </a:solidFill>
                                <a:prstDash val="solid"/>
                                <a:miter lim="800000"/>
                              </a:ln>
                              <a:effectLst/>
                            </wps:spPr>
                            <wps:bodyPr rtlCol="0" anchor="ctr"/>
                          </wps:wsp>
                          <wps:wsp>
                            <wps:cNvPr id="43" name="Rectangle 43">
                              <a:extLst/>
                            </wps:cNvPr>
                            <wps:cNvSpPr/>
                            <wps:spPr>
                              <a:xfrm rot="16200000">
                                <a:off x="1378178" y="373414"/>
                                <a:ext cx="228198" cy="302264"/>
                              </a:xfrm>
                              <a:prstGeom prst="rect">
                                <a:avLst/>
                              </a:prstGeom>
                              <a:solidFill>
                                <a:sysClr val="windowText" lastClr="000000"/>
                              </a:solidFill>
                              <a:ln w="9525" cap="flat" cmpd="sng" algn="ctr">
                                <a:solidFill>
                                  <a:srgbClr val="FF0000"/>
                                </a:solidFill>
                                <a:prstDash val="solid"/>
                                <a:miter lim="800000"/>
                              </a:ln>
                              <a:effectLst/>
                            </wps:spPr>
                            <wps:bodyPr rtlCol="0" anchor="ctr"/>
                          </wps:wsp>
                          <wps:wsp>
                            <wps:cNvPr id="44" name="Rectangle 44">
                              <a:extLst/>
                            </wps:cNvPr>
                            <wps:cNvSpPr/>
                            <wps:spPr>
                              <a:xfrm rot="16200000">
                                <a:off x="1679639" y="371134"/>
                                <a:ext cx="228198" cy="302264"/>
                              </a:xfrm>
                              <a:prstGeom prst="rect">
                                <a:avLst/>
                              </a:prstGeom>
                              <a:solidFill>
                                <a:sysClr val="windowText" lastClr="000000"/>
                              </a:solidFill>
                              <a:ln w="9525" cap="flat" cmpd="sng" algn="ctr">
                                <a:solidFill>
                                  <a:srgbClr val="FF0000"/>
                                </a:solidFill>
                                <a:prstDash val="solid"/>
                                <a:miter lim="800000"/>
                              </a:ln>
                              <a:effectLst/>
                            </wps:spPr>
                            <wps:bodyPr rtlCol="0" anchor="ctr"/>
                          </wps:wsp>
                        </wpg:grpSp>
                        <wps:wsp>
                          <wps:cNvPr id="45" name="TextBox 95">
                            <a:extLst/>
                          </wps:cNvPr>
                          <wps:cNvSpPr txBox="1"/>
                          <wps:spPr>
                            <a:xfrm>
                              <a:off x="15039" y="357930"/>
                              <a:ext cx="418704" cy="246221"/>
                            </a:xfrm>
                            <a:prstGeom prst="rect">
                              <a:avLst/>
                            </a:prstGeom>
                            <a:noFill/>
                          </wps:spPr>
                          <wps:txbx>
                            <w:txbxContent>
                              <w:p w14:paraId="7B104DE7" w14:textId="77777777" w:rsidR="005C72AF" w:rsidRDefault="005C72AF" w:rsidP="00E949CC">
                                <w:pPr>
                                  <w:pStyle w:val="NormalWeb"/>
                                  <w:spacing w:before="0" w:beforeAutospacing="0" w:after="0" w:afterAutospacing="0"/>
                                </w:pPr>
                                <w:r>
                                  <w:rPr>
                                    <w:rFonts w:asciiTheme="minorHAnsi" w:hAnsi="Calibri" w:cstheme="minorBidi"/>
                                    <w:b/>
                                    <w:bCs/>
                                    <w:color w:val="000000" w:themeColor="text1"/>
                                    <w:kern w:val="24"/>
                                    <w:sz w:val="10"/>
                                    <w:szCs w:val="10"/>
                                  </w:rPr>
                                  <w:t>UV Dose</w:t>
                                </w:r>
                              </w:p>
                              <w:p w14:paraId="3B89A31C" w14:textId="77777777" w:rsidR="005C72AF" w:rsidRDefault="005C72AF" w:rsidP="00E949CC">
                                <w:pPr>
                                  <w:pStyle w:val="NormalWeb"/>
                                  <w:spacing w:before="0" w:beforeAutospacing="0" w:after="0" w:afterAutospacing="0"/>
                                </w:pPr>
                                <w:r>
                                  <w:rPr>
                                    <w:rFonts w:asciiTheme="minorHAnsi" w:hAnsi="Calibri" w:cstheme="minorBidi"/>
                                    <w:b/>
                                    <w:bCs/>
                                    <w:color w:val="000000" w:themeColor="text1"/>
                                    <w:kern w:val="24"/>
                                    <w:sz w:val="10"/>
                                    <w:szCs w:val="10"/>
                                  </w:rPr>
                                  <w:t>Regimen</w:t>
                                </w:r>
                              </w:p>
                            </w:txbxContent>
                          </wps:txbx>
                          <wps:bodyPr wrap="none" rtlCol="0">
                            <a:spAutoFit/>
                          </wps:bodyPr>
                        </wps:wsp>
                        <wps:wsp>
                          <wps:cNvPr id="46" name="TextBox 96">
                            <a:extLst/>
                          </wps:cNvPr>
                          <wps:cNvSpPr txBox="1"/>
                          <wps:spPr>
                            <a:xfrm>
                              <a:off x="1278052" y="994636"/>
                              <a:ext cx="605858" cy="184666"/>
                            </a:xfrm>
                            <a:prstGeom prst="rect">
                              <a:avLst/>
                            </a:prstGeom>
                            <a:noFill/>
                          </wps:spPr>
                          <wps:txbx>
                            <w:txbxContent>
                              <w:p w14:paraId="2A433D51" w14:textId="77777777" w:rsidR="005C72AF" w:rsidRDefault="005C72AF" w:rsidP="00E949CC">
                                <w:pPr>
                                  <w:pStyle w:val="NormalWeb"/>
                                  <w:spacing w:before="0" w:beforeAutospacing="0" w:after="0" w:afterAutospacing="0"/>
                                  <w:jc w:val="center"/>
                                </w:pPr>
                                <w:r>
                                  <w:rPr>
                                    <w:rFonts w:asciiTheme="minorHAnsi" w:hAnsi="Calibri" w:cstheme="minorBidi"/>
                                    <w:color w:val="000000" w:themeColor="text1"/>
                                    <w:kern w:val="24"/>
                                    <w:sz w:val="12"/>
                                    <w:szCs w:val="12"/>
                                  </w:rPr>
                                  <w:t>UV-protected</w:t>
                                </w:r>
                              </w:p>
                            </w:txbxContent>
                          </wps:txbx>
                          <wps:bodyPr wrap="square" rtlCol="0">
                            <a:spAutoFit/>
                          </wps:bodyPr>
                        </wps:wsp>
                      </wpg:grpSp>
                    </wpg:wgp>
                  </a:graphicData>
                </a:graphic>
              </wp:anchor>
            </w:drawing>
          </mc:Choice>
          <mc:Fallback>
            <w:pict>
              <v:group w14:anchorId="7E72F189" id="_x0000_s1099" style="position:absolute;left:0;text-align:left;margin-left:-4.05pt;margin-top:142.85pt;width:148.35pt;height:197.5pt;z-index:251709440" coordsize="18839,25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">
                <v:shape id="TextBox 103" o:spid="_x0000_s1100" type="#_x0000_t202" style="position:absolute;left:638;top:12230;width:17685;height:1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UtucIA&#10;AADaAAAADwAAAGRycy9kb3ducmV2LnhtbESPQWuDQBSE74H8h+UVegl11YM01lVKaKH0ljSX3B7u&#10;i0rct+Ju1frru4FCj8PMfMMU1WJ6MdHoOssKkigGQVxb3XGj4Pz1/vQMwnlkjb1lUvBDDqpyuykw&#10;13bmI00n34gAYZejgtb7IZfS1S0ZdJEdiIN3taNBH+TYSD3iHOCml2kcZ9Jgx2GhxYEOLdW307dR&#10;kC1vw+5zT+m81v3ElzVJPCVKPT4sry8gPC3+P/zX/tAKUrhfCTd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S25wgAAANoAAAAPAAAAAAAAAAAAAAAAAJgCAABkcnMvZG93&#10;bnJldi54bWxQSwUGAAAAAAQABAD1AAAAhwMAAAAA&#10;" filled="f" stroked="f">
                  <v:textbox style="mso-fit-shape-to-text:t" inset="0,0,0,0">
                    <w:txbxContent>
                      <w:p w14:paraId="40840EEB" w14:textId="465324E5" w:rsidR="005C72AF" w:rsidRPr="00F0433F" w:rsidRDefault="005C72AF" w:rsidP="00E949CC">
                        <w:pPr>
                          <w:pStyle w:val="NormalWeb"/>
                          <w:spacing w:before="0" w:beforeAutospacing="0" w:after="0" w:afterAutospacing="0"/>
                          <w:jc w:val="both"/>
                          <w:rPr>
                            <w:sz w:val="36"/>
                          </w:rPr>
                        </w:pPr>
                        <w:r w:rsidRPr="00F0433F">
                          <w:rPr>
                            <w:rFonts w:ascii="Arial" w:hAnsi="Arial" w:cs="Arial"/>
                            <w:b/>
                            <w:color w:val="000000" w:themeColor="text1"/>
                            <w:kern w:val="24"/>
                            <w:sz w:val="16"/>
                            <w:szCs w:val="12"/>
                          </w:rPr>
                          <w:t>Fig</w:t>
                        </w:r>
                        <w:r>
                          <w:rPr>
                            <w:rFonts w:ascii="Arial" w:hAnsi="Arial" w:cs="Arial"/>
                            <w:b/>
                            <w:color w:val="000000" w:themeColor="text1"/>
                            <w:kern w:val="24"/>
                            <w:sz w:val="16"/>
                            <w:szCs w:val="12"/>
                          </w:rPr>
                          <w:t>ure 6</w:t>
                        </w:r>
                        <w:r w:rsidRPr="00F0433F">
                          <w:rPr>
                            <w:rFonts w:ascii="Arial" w:hAnsi="Arial" w:cs="Arial"/>
                            <w:b/>
                            <w:color w:val="000000" w:themeColor="text1"/>
                            <w:kern w:val="24"/>
                            <w:sz w:val="16"/>
                            <w:szCs w:val="12"/>
                          </w:rPr>
                          <w:t xml:space="preserve">. </w:t>
                        </w:r>
                        <w:r w:rsidRPr="00F0433F">
                          <w:rPr>
                            <w:rFonts w:ascii="Arial" w:hAnsi="Arial" w:cs="Arial"/>
                            <w:b/>
                            <w:bCs/>
                            <w:color w:val="000000" w:themeColor="text1"/>
                            <w:kern w:val="24"/>
                            <w:sz w:val="16"/>
                            <w:szCs w:val="12"/>
                          </w:rPr>
                          <w:t>Experimental Plan for Clone Identification</w:t>
                        </w:r>
                        <w:r w:rsidRPr="00F0433F">
                          <w:rPr>
                            <w:rFonts w:ascii="Arial" w:hAnsi="Arial" w:cs="Arial"/>
                            <w:b/>
                            <w:color w:val="000000" w:themeColor="text1"/>
                            <w:kern w:val="24"/>
                            <w:sz w:val="16"/>
                            <w:szCs w:val="12"/>
                          </w:rPr>
                          <w:t>.</w:t>
                        </w:r>
                        <w:r w:rsidRPr="00F0433F">
                          <w:rPr>
                            <w:rFonts w:ascii="Arial" w:hAnsi="Arial" w:cs="Arial"/>
                            <w:color w:val="000000" w:themeColor="text1"/>
                            <w:kern w:val="24"/>
                            <w:sz w:val="16"/>
                            <w:szCs w:val="12"/>
                          </w:rPr>
                          <w:t xml:space="preserve"> The standard irradiation scheme of exposure across the first three months is illustrated using three yellow blocks, followed by two black ones. The backs of the mice are divided evenly into UV-exposed (yellow) and UV-protected (black) areas. This maximizes the ability to use within-mouse controls for sample comparisons. </w:t>
                        </w:r>
                      </w:p>
                    </w:txbxContent>
                  </v:textbox>
                </v:shape>
                <v:group id="_x0000_s1101" style="position:absolute;width:18839;height:11793" coordsize="18839,117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group id="_x0000_s1102" style="position:absolute;left:924;top:7912;width:8423;height:3841" coordorigin="924,7912" coordsize="19052,8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o:lock v:ext="edit" aspectratio="t"/>
                    <v:oval id="Oval 5" o:spid="_x0000_s1103" style="position:absolute;left:7275;top:7443;width:5922;height:95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GIPcQA&#10;AADaAAAADwAAAGRycy9kb3ducmV2LnhtbESPW2sCMRSE34X+h3CEvtWslS6yNUqxFIpKwQvi4+nm&#10;dHdxc7Ik2Uv/vSkUfBxm5htmsRpMLTpyvrKsYDpJQBDnVldcKDgdP57mIHxA1lhbJgW/5GG1fBgt&#10;MNO25z11h1CICGGfoYIyhCaT0uclGfQT2xBH78c6gyFKV0jtsI9wU8vnJEmlwYrjQokNrUvKr4fW&#10;KPi6pt2uP3O+mW3f0/Yyc+26+lbqcTy8vYIINIR7+L/9qRW8wN+Ve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xiD3EAAAA2gAAAA8AAAAAAAAAAAAAAAAAmAIAAGRycy9k&#10;b3ducmV2LnhtbFBLBQYAAAAABAAEAPUAAACJAwAAAAA=&#10;" fillcolor="windowText" strokecolor="windowText" strokeweight="1.5pt">
                      <v:fill color2="#ffff36" rotate="t" colors="0 windowText;32113f windowText;.5 white" focus="100%" type="gradient">
                        <o:fill v:ext="view" type="gradientUnscaled"/>
                      </v:fill>
                      <v:stroke joinstyle="miter"/>
                    </v:oval>
                    <v:line id="Straight Connector 6" o:spid="_x0000_s1104" style="position:absolute;rotation:90;visibility:visible;mso-wrap-style:square" from="6655,12608" to="13971,12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tR8QAAADaAAAADwAAAGRycy9kb3ducmV2LnhtbESPT2vCQBTE7wW/w/IEL8VsIiXUNKtE&#10;odKbaHtob4/sy582+zZktzF+e7dQ8DjMzG+YfDuZTow0uNaygiSKQRCXVrdcK/h4f10+g3AeWWNn&#10;mRRcycF2M3vIMdP2wicaz74WAcIuQwWN930mpSsbMugi2xMHr7KDQR/kUEs94CXATSdXcZxKgy2H&#10;hQZ72jdU/px/jYIJ12n/+HkqdsnB2O8vqsqn4qjUYj4VLyA8Tf4e/m+/aQUp/F0JN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pq1HxAAAANoAAAAPAAAAAAAAAAAA&#10;AAAAAKECAABkcnMvZG93bnJldi54bWxQSwUGAAAAAAQABAD5AAAAkgMAAAAA&#10;" strokecolor="#4472c4" strokeweight="1.5pt">
                      <v:stroke dashstyle="3 1" joinstyle="miter"/>
                      <o:lock v:ext="edit" shapetype="f"/>
                    </v:line>
                    <v:oval id="Oval 7" o:spid="_x0000_s1105" style="position:absolute;left:17063;top:12349;width:2154;height:3497;rotation: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7hMQA&#10;AADaAAAADwAAAGRycy9kb3ducmV2LnhtbESPT2vCQBTE7wW/w/KE3prdWrQlzSpBECweija010f2&#10;5Q/Nvg3ZVVM/vVsQPA4zvxkmW422EycafOtYw3OiQBCXzrRcayi+Nk9vIHxANtg5Jg1/5GG1nDxk&#10;mBp35j2dDqEWsYR9ihqaEPpUSl82ZNEnrieOXuUGiyHKoZZmwHMst52cKbWQFluOCw32tG6o/D0c&#10;rYbXan7cXX4+XorvT7UodhcMeY5aP07H/B1EoDHcwzd6ayIH/1fiDZ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pe4TEAAAA2gAAAA8AAAAAAAAAAAAAAAAAmAIAAGRycy9k&#10;b3ducmV2LnhtbFBLBQYAAAAABAAEAPUAAACJAwAAAAA=&#10;" fillcolor="windowText" strokecolor="#2f528f" strokeweight="1.5pt">
                      <v:stroke joinstyle="miter"/>
                    </v:oval>
                    <v:oval id="Oval 8" o:spid="_x0000_s1106" style="position:absolute;left:17151;top:8892;width:2153;height:3498;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RcAA&#10;AADaAAAADwAAAGRycy9kb3ducmV2LnhtbERPPWvDMBDdA/kP4grZEsmhNcWNbBpDipcOTUu7HtbF&#10;NrFORlIS599XQ6Hj433vqtmO4ko+DI41ZBsFgrh1ZuBOw9fnYf0MIkRkg6Nj0nCnAFW5XOywMO7G&#10;H3Q9xk6kEA4FauhjnAopQ9uTxbBxE3HiTs5bjAn6ThqPtxRuR7lVKpcWB04NPU5U99SejxerQf1w&#10;/f2W7Vk9ycfs4PMmf68brVcP8+sLiEhz/Bf/uRujIW1NV9INk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NRcAAAADaAAAADwAAAAAAAAAAAAAAAACYAgAAZHJzL2Rvd25y&#10;ZXYueG1sUEsFBgAAAAAEAAQA9QAAAIUDAAAAAA==&#10;" fillcolor="windowText" strokecolor="#2f528f" strokeweight="1.5pt">
                      <v:stroke joinstyle="miter"/>
                    </v:oval>
                    <v:shape id="Arc 9" o:spid="_x0000_s1107" style="position:absolute;left:-1095;top:9931;width:8688;height:4649;rotation:90;visibility:visible;mso-wrap-style:square;v-text-anchor:middle" coordsize="868751,464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bsMA&#10;AADaAAAADwAAAGRycy9kb3ducmV2LnhtbESP3WrCQBSE74W+w3IK3ohuzIVodBUrVrwqjfoAh+wx&#10;CWbPptltft7eFQq9HGbmG2az600lWmpcaVnBfBaBIM6sLjlXcLt+TpcgnEfWWFkmBQM52G3fRhtM&#10;tO04pfbicxEg7BJUUHhfJ1K6rCCDbmZr4uDdbWPQB9nkUjfYBbipZBxFC2mw5LBQYE2HgrLH5dco&#10;mMjHR/+TVunXKVrFy/lx+Hb7Uqnxe79fg/DU+//wX/usFazgdSXc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G/bsMAAADaAAAADwAAAAAAAAAAAAAAAACYAgAAZHJzL2Rv&#10;d25yZXYueG1sUEsFBgAAAAAEAAQA9QAAAIgDAAAAAA==&#10;" path="m434375,nsc508629,,581643,10186,646446,29585,795024,74063,881349,160887,867261,251677l434376,232443v,-77481,-1,-154962,-1,-232443xem434375,nfc508629,,581643,10186,646446,29585,795024,74063,881349,160887,867261,251677e" filled="f" strokecolor="windowText" strokeweight="1.5pt">
                      <v:stroke joinstyle="miter"/>
                      <v:path arrowok="t" o:connecttype="custom" o:connectlocs="434375,0;646446,29585;867261,251677" o:connectangles="0,0,0"/>
                    </v:shape>
                    <v:oval id="Oval 10" o:spid="_x0000_s1108" style="position:absolute;left:15179;top:10155;width:3769;height:41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7AMEA&#10;AADbAAAADwAAAGRycy9kb3ducmV2LnhtbESPQWsCMRCF7wX/Qxihl6JZpYisRhFB6lWr93Ez7gY3&#10;k7CJuu2vdw6F3mZ4b977Zrnufase1CUX2MBkXIAiroJ1XBs4fe9Gc1ApI1tsA5OBH0qwXg3ellja&#10;8OQDPY65VhLCqUQDTc6x1DpVDXlM4xCJRbuGzmOWtau17fAp4b7V06KYaY+OpaHBSNuGqtvx7g3U&#10;p9ln/PotLh/nFOOO8vbGzhnzPuw3C1CZ+vxv/rveW8EXevlFBt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7ewDBAAAA2wAAAA8AAAAAAAAAAAAAAAAAmAIAAGRycy9kb3du&#10;cmV2LnhtbFBLBQYAAAAABAAEAPUAAACGAwAAAAA=&#10;" fillcolor="windowText" strokecolor="#2f528f" strokeweight="1.5pt">
                      <v:stroke joinstyle="miter"/>
                    </v:oval>
                  </v:group>
                  <v:shape id="TextBox 88" o:spid="_x0000_s1109" type="#_x0000_t202" style="position:absolute;left:12821;top:8496;width:5576;height:18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fQMAA&#10;AADbAAAADwAAAGRycy9kb3ducmV2LnhtbERP24rCMBB9F/yHMAu+aVpxxa1GES+wb972A4ZmbLpt&#10;JqWJ2t2vNwsLvs3hXGex6mwt7tT60rGCdJSAIM6dLrlQ8HXZD2cgfEDWWDsmBT/kYbXs9xaYaffg&#10;E93PoRAxhH2GCkwITSalzw1Z9CPXEEfu6lqLIcK2kLrFRwy3tRwnyVRaLDk2GGxoYyivzjerYJbY&#10;Q1V9jI/eTn7Td7PZul3zrdTgrVvPQQTqwkv87/7UcX4Kf7/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fQMAAAADbAAAADwAAAAAAAAAAAAAAAACYAgAAZHJzL2Rvd25y&#10;ZXYueG1sUEsFBgAAAAAEAAQA9QAAAIUDAAAAAA==&#10;" filled="f" stroked="f">
                    <v:textbox style="mso-fit-shape-to-text:t">
                      <w:txbxContent>
                        <w:p w14:paraId="253D2F9B" w14:textId="77777777" w:rsidR="005C72AF" w:rsidRDefault="005C72AF" w:rsidP="00E949CC">
                          <w:pPr>
                            <w:pStyle w:val="NormalWeb"/>
                            <w:spacing w:before="0" w:beforeAutospacing="0" w:after="0" w:afterAutospacing="0"/>
                            <w:jc w:val="center"/>
                          </w:pPr>
                          <w:r>
                            <w:rPr>
                              <w:rFonts w:asciiTheme="minorHAnsi" w:hAnsi="Calibri" w:cstheme="minorBidi"/>
                              <w:color w:val="000000" w:themeColor="text1"/>
                              <w:kern w:val="24"/>
                              <w:sz w:val="12"/>
                              <w:szCs w:val="12"/>
                            </w:rPr>
                            <w:t>UV-exposed</w:t>
                          </w:r>
                        </w:p>
                      </w:txbxContent>
                    </v:textbox>
                  </v:shape>
                  <v:shape id="Straight Arrow Connector 12" o:spid="_x0000_s1110" type="#_x0000_t32" style="position:absolute;left:11427;top:-6164;width:0;height:13819;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NwHsIAAADbAAAADwAAAGRycy9kb3ducmV2LnhtbERPTWvCQBC9C/6HZYTedGMObYmuokKw&#10;YKHViOchOybR7GzY3Wrsr+8WCr3N433OfNmbVtzI+caygukkAUFcWt1wpeBY5ONXED4ga2wtk4IH&#10;eVguhoM5ZtreeU+3Q6hEDGGfoYI6hC6T0pc1GfQT2xFH7mydwRChq6R2eI/hppVpkjxLgw3Hhho7&#10;2tRUXg9fRkH+ovfF6nu7fnc6vXzsilORf6ZKPY361QxEoD78i//cbzrOT+H3l3iAXP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1NwHsIAAADbAAAADwAAAAAAAAAAAAAA&#10;AAChAgAAZHJzL2Rvd25yZXYueG1sUEsFBgAAAAAEAAQA+QAAAJADAAAAAA==&#10;" strokecolor="windowText" strokeweight="1.25pt">
                    <v:stroke endarrow="classic" joinstyle="miter"/>
                  </v:shape>
                  <v:line id="Straight Connector 13" o:spid="_x0000_s1111" style="position:absolute;rotation:-90;visibility:visible;mso-wrap-style:square" from="3782,771" to="5251,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EqrsAAAADbAAAADwAAAGRycy9kb3ducmV2LnhtbERPTYvCMBC9L/gfwgje1lRFWappUUHQ&#10;y7JqBY9DM7bVZlKaqN1/bxaEvc3jfc4i7UwtHtS6yrKC0TACQZxbXXGhIDtuPr9AOI+ssbZMCn7J&#10;QZr0PhYYa/vkPT0OvhAhhF2MCkrvm1hKl5dk0A1tQxy4i20N+gDbQuoWnyHc1HIcRTNpsOLQUGJD&#10;65Ly2+FuFJxWP3zNZn5qv8cXdud1dux2mVKDfrecg/DU+X/x273VYf4E/n4JB8jk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RKq7AAAAA2wAAAA8AAAAAAAAAAAAAAAAA&#10;oQIAAGRycy9kb3ducmV2LnhtbFBLBQYAAAAABAAEAPkAAACOAwAAAAA=&#10;" strokecolor="windowText" strokeweight="1.25pt">
                    <v:stroke joinstyle="miter"/>
                  </v:line>
                  <v:line id="Straight Connector 14" o:spid="_x0000_s1112" style="position:absolute;rotation:-90;visibility:visible;mso-wrap-style:square" from="5262,746" to="6732,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iy2sAAAADbAAAADwAAAGRycy9kb3ducmV2LnhtbERPTYvCMBC9L/gfwgje1lRRWappUUHQ&#10;y7JqBY9DM7bVZlKaqN1/bxaEvc3jfc4i7UwtHtS6yrKC0TACQZxbXXGhIDtuPr9AOI+ssbZMCn7J&#10;QZr0PhYYa/vkPT0OvhAhhF2MCkrvm1hKl5dk0A1tQxy4i20N+gDbQuoWnyHc1HIcRTNpsOLQUGJD&#10;65Ly2+FuFJxWP3zNZn5qv8cXdud1dux2mVKDfrecg/DU+X/x273VYf4E/n4JB8jk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n4strAAAAA2wAAAA8AAAAAAAAAAAAAAAAA&#10;oQIAAGRycy9kb3ducmV2LnhtbFBLBQYAAAAABAAEAPkAAACOAwAAAAA=&#10;" strokecolor="windowText" strokeweight="1.25pt">
                    <v:stroke joinstyle="miter"/>
                  </v:line>
                  <v:line id="Straight Connector 15" o:spid="_x0000_s1113" style="position:absolute;rotation:-90;visibility:visible;mso-wrap-style:square" from="6769,771" to="8238,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QXQcAAAADbAAAADwAAAGRycy9kb3ducmV2LnhtbERPTYvCMBC9C/sfwizsTVMFRaqxaGFh&#10;vSxqK3gcmrGtNpPSRO3++40geJvH+5xl0ptG3KlztWUF41EEgriwuuZSQZ59D+cgnEfW2FgmBX/k&#10;IFl9DJYYa/vgPd0PvhQhhF2MCirv21hKV1Rk0I1sSxy4s+0M+gC7UuoOHyHcNHISRTNpsObQUGFL&#10;aUXF9XAzCo6bHV/ymZ/a38mZ3SnNs36bK/X12a8XIDz1/i1+uX90mD+F5y/hALn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0F0HAAAAA2wAAAA8AAAAAAAAAAAAAAAAA&#10;oQIAAGRycy9kb3ducmV2LnhtbFBLBQYAAAAABAAEAPkAAACOAwAAAAA=&#10;" strokecolor="windowText" strokeweight="1.25pt">
                    <v:stroke joinstyle="miter"/>
                  </v:line>
                  <v:line id="Straight Connector 17" o:spid="_x0000_s1114" style="position:absolute;rotation:-90;visibility:visible;mso-wrap-style:square" from="8323,746" to="9793,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osrcEAAADbAAAADwAAAGRycy9kb3ducmV2LnhtbERPTWvCQBC9F/wPywjemo2CtkRXUUHQ&#10;S2lNBI9Ddkyi2dmQXZP033cLhd7m8T5ntRlMLTpqXWVZwTSKQRDnVldcKMjSw+s7COeRNdaWScE3&#10;OdisRy8rTLTt+Yu6sy9ECGGXoILS+yaR0uUlGXSRbYgDd7OtQR9gW0jdYh/CTS1ncbyQBisODSU2&#10;tC8pf5yfRsFl98n3bOHn9mN2Y3fdZ+lwypSajIftEoSnwf+L/9xHHea/we8v4QC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KiytwQAAANsAAAAPAAAAAAAAAAAAAAAA&#10;AKECAABkcnMvZG93bnJldi54bWxQSwUGAAAAAAQABAD5AAAAjwMAAAAA&#10;" strokecolor="windowText" strokeweight="1.25pt">
                    <v:stroke joinstyle="miter"/>
                  </v:line>
                  <v:line id="Straight Connector 19" o:spid="_x0000_s1115" style="position:absolute;rotation:-90;visibility:visible;mso-wrap-style:square" from="9841,771" to="11310,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dRMEAAADbAAAADwAAAGRycy9kb3ducmV2LnhtbERPTWvCQBC9F/wPywjemo2C0kZXUUHQ&#10;S2lNBI9Ddkyi2dmQXZP033cLhd7m8T5ntRlMLTpqXWVZwTSKQRDnVldcKMjSw+sbCOeRNdaWScE3&#10;OdisRy8rTLTt+Yu6sy9ECGGXoILS+yaR0uUlGXSRbYgDd7OtQR9gW0jdYh/CTS1ncbyQBisODSU2&#10;tC8pf5yfRsFl98n3bOHn9mN2Y3fdZ+lwypSajIftEoSnwf+L/9xHHea/w+8v4QC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R1EwQAAANsAAAAPAAAAAAAAAAAAAAAA&#10;AKECAABkcnMvZG93bnJldi54bWxQSwUGAAAAAAQABAD5AAAAjwMAAAAA&#10;" strokecolor="windowText" strokeweight="1.25pt">
                    <v:stroke joinstyle="miter"/>
                  </v:line>
                  <v:line id="Straight Connector 20" o:spid="_x0000_s1116" style="position:absolute;rotation:-90;visibility:visible;mso-wrap-style:square" from="11310,771" to="12779,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9+ZMAAAADbAAAADwAAAGRycy9kb3ducmV2LnhtbERPTYvCMBC9C/sfwix403QLilRjcQsL&#10;60VcW8Hj0IxttZmUJmr99+aw4PHxvlfpYFpxp941lhV8TSMQxKXVDVcKivxnsgDhPLLG1jIpeJKD&#10;dP0xWmGi7YP/6H7wlQgh7BJUUHvfJVK6siaDbmo74sCdbW/QB9hXUvf4COGmlXEUzaXBhkNDjR1l&#10;NZXXw80oOH7v+VLM/czu4jO7U1bkw7ZQavw5bJYgPA3+Lf53/2oFcVgfvoQfIN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ivfmTAAAAA2wAAAA8AAAAAAAAAAAAAAAAA&#10;oQIAAGRycy9kb3ducmV2LnhtbFBLBQYAAAAABAAEAPkAAACOAwAAAAA=&#10;" strokecolor="windowText" strokeweight="1.25pt">
                    <v:stroke joinstyle="miter"/>
                  </v:line>
                  <v:line id="Straight Connector 21" o:spid="_x0000_s1117" style="position:absolute;rotation:-90;visibility:visible;mso-wrap-style:square" from="12841,735" to="14310,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8IAAADbAAAADwAAAGRycy9kb3ducmV2LnhtbESPQYvCMBSE78L+h/AEb5paUKRrWlRY&#10;WC+yagWPj+bZdm1eSpPV+u/NguBxmJlvmGXWm0bcqHO1ZQXTSQSCuLC65lJBfvwaL0A4j6yxsUwK&#10;HuQgSz8GS0y0vfOebgdfigBhl6CCyvs2kdIVFRl0E9sSB+9iO4M+yK6UusN7gJtGxlE0lwZrDgsV&#10;trSpqLge/oyC0/qHf/O5n9ldfGF33uTHfpsrNRr2q08Qnnr/Dr/a31pBPIX/L+EHyP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b/8IAAADbAAAADwAAAAAAAAAAAAAA&#10;AAChAgAAZHJzL2Rvd25yZXYueG1sUEsFBgAAAAAEAAQA+QAAAJADAAAAAA==&#10;" strokecolor="windowText" strokeweight="1.25pt">
                    <v:stroke joinstyle="miter"/>
                  </v:line>
                  <v:line id="Straight Connector 22" o:spid="_x0000_s1118" style="position:absolute;rotation:-90;visibility:visible;mso-wrap-style:square" from="14395,771" to="15864,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FFiMQAAADbAAAADwAAAGRycy9kb3ducmV2LnhtbESPQWuDQBSE74X+h+UVeqtrhUowWSUJ&#10;FNpLaaKBHB/ui5q4b8XdRvvvu4VAjsPMfMOsitn04kqj6ywreI1iEMS11R03Cqry/WUBwnlkjb1l&#10;UvBLDor88WGFmbYT7+i6940IEHYZKmi9HzIpXd2SQRfZgTh4Jzsa9EGOjdQjTgFuepnEcSoNdhwW&#10;Whxo21J92f8YBYfNN5+r1L/Zr+TE7rityvmzUur5aV4vQXia/T18a39oBUkC/1/CD5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MUWIxAAAANsAAAAPAAAAAAAAAAAA&#10;AAAAAKECAABkcnMvZG93bnJldi54bWxQSwUGAAAAAAQABAD5AAAAkgMAAAAA&#10;" strokecolor="windowText" strokeweight="1.25pt">
                    <v:stroke joinstyle="miter"/>
                  </v:line>
                  <v:shape id="TextBox 15" o:spid="_x0000_s1119" type="#_x0000_t202" style="position:absolute;top:6404;width:4235;height:1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uEcQA&#10;AADbAAAADwAAAGRycy9kb3ducmV2LnhtbESPwW7CMBBE75X6D9YicSMOASoaYlAFReqNlvYDVvES&#10;h8TrKDaQ9uvrSkg9jmbmjabYDLYVV+p97VjBNElBEJdO11wp+PrcT5YgfEDW2DomBd/kYbN+fCgw&#10;1+7GH3Q9hkpECPscFZgQulxKXxqy6BPXEUfv5HqLIcq+krrHW4TbVmZp+iQt1hwXDHa0NVQ2x4tV&#10;sEztoWmes3dv5z/Thdnu3Gt3Vmo8Gl5WIAIN4T98b79pBdk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HEAAAA2wAAAA8AAAAAAAAAAAAAAAAAmAIAAGRycy9k&#10;b3ducmV2LnhtbFBLBQYAAAAABAAEAPUAAACJAwAAAAA=&#10;" filled="f" stroked="f">
                    <v:textbox style="mso-fit-shape-to-text:t">
                      <w:txbxContent>
                        <w:p w14:paraId="375805CE" w14:textId="77777777" w:rsidR="005C72AF" w:rsidRDefault="005C72AF" w:rsidP="00E949CC">
                          <w:pPr>
                            <w:pStyle w:val="NormalWeb"/>
                            <w:spacing w:before="0" w:beforeAutospacing="0" w:after="0" w:afterAutospacing="0"/>
                          </w:pPr>
                          <w:r>
                            <w:rPr>
                              <w:rFonts w:asciiTheme="minorHAnsi" w:hAnsi="Calibri" w:cstheme="minorBidi"/>
                              <w:b/>
                              <w:bCs/>
                              <w:color w:val="000000" w:themeColor="text1"/>
                              <w:kern w:val="24"/>
                              <w:sz w:val="10"/>
                              <w:szCs w:val="10"/>
                            </w:rPr>
                            <w:t>Clonal ID</w:t>
                          </w:r>
                        </w:p>
                      </w:txbxContent>
                    </v:textbox>
                  </v:shape>
                  <v:shape id="TextBox 42" o:spid="_x0000_s1120" type="#_x0000_t202" style="position:absolute;left:3374;top:1357;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2ZcMA&#10;AADbAAAADwAAAGRycy9kb3ducmV2LnhtbESP0WrCQBRE34X+w3ILvunGoKLRVYpV8E2rfsAle5tN&#10;k70bsqum/XpXEPo4zMwZZrnubC1u1PrSsYLRMAFBnDtdcqHgct4NZiB8QNZYOyYFv+RhvXrrLTHT&#10;7s5fdDuFQkQI+wwVmBCaTEqfG7Loh64hjt63ay2GKNtC6hbvEW5rmSbJVFosOS4YbGhjKK9OV6tg&#10;lthDVc3To7fjv9HEbD7dtvlRqv/efSxABOrCf/jV3msF6RieX+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c2ZcMAAADbAAAADwAAAAAAAAAAAAAAAACYAgAAZHJzL2Rv&#10;d25yZXYueG1sUEsFBgAAAAAEAAQA9QAAAIgDAAAAAA==&#10;" filled="f" stroked="f">
                    <v:textbox style="mso-fit-shape-to-text:t">
                      <w:txbxContent>
                        <w:p w14:paraId="46E38807"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0</w:t>
                          </w:r>
                        </w:p>
                      </w:txbxContent>
                    </v:textbox>
                  </v:shape>
                  <v:shape id="TextBox 43" o:spid="_x0000_s1121" type="#_x0000_t202" style="position:absolute;left:4873;top:1292;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T/sQA&#10;AADbAAAADwAAAGRycy9kb3ducmV2LnhtbESP0WrCQBRE3wv9h+UW+lY3CbVodCPFWvDNNvoBl+w1&#10;G5O9G7Krpn69Wyj0cZiZM8xyNdpOXGjwjWMF6SQBQVw53XCt4LD/fJmB8AFZY+eYFPyQh1Xx+LDE&#10;XLsrf9OlDLWIEPY5KjAh9LmUvjJk0U9cTxy9oxsshiiHWuoBrxFuO5klyZu02HBcMNjT2lDVlmer&#10;YJbYXdvOsy9vX2/p1Kw/3KY/KfX8NL4vQAQaw3/4r73VCrIp/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k/7EAAAA2wAAAA8AAAAAAAAAAAAAAAAAmAIAAGRycy9k&#10;b3ducmV2LnhtbFBLBQYAAAAABAAEAPUAAACJAwAAAAA=&#10;" filled="f" stroked="f">
                    <v:textbox style="mso-fit-shape-to-text:t">
                      <w:txbxContent>
                        <w:p w14:paraId="21E6465E"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1</w:t>
                          </w:r>
                        </w:p>
                      </w:txbxContent>
                    </v:textbox>
                  </v:shape>
                  <v:shape id="TextBox 44" o:spid="_x0000_s1122" type="#_x0000_t202" style="position:absolute;left:6385;top:1292;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kNicIA&#10;AADbAAAADwAAAGRycy9kb3ducmV2LnhtbESP3WrCQBSE74W+w3IKvdONoRWNrlKsBe/8fYBD9piN&#10;yZ4N2VVTn74rCF4OM/MNM1t0thZXan3pWMFwkIAgzp0uuVBwPPz2xyB8QNZYOyYFf+RhMX/rzTDT&#10;7sY7uu5DISKEfYYKTAhNJqXPDVn0A9cQR+/kWoshyraQusVbhNtapkkykhZLjgsGG1oayqv9xSoY&#10;J3ZTVZN06+3nffhllj9u1ZyV+njvvqcgAnXhFX6211pBOoL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2JwgAAANsAAAAPAAAAAAAAAAAAAAAAAJgCAABkcnMvZG93&#10;bnJldi54bWxQSwUGAAAAAAQABAD1AAAAhwMAAAAA&#10;" filled="f" stroked="f">
                    <v:textbox style="mso-fit-shape-to-text:t">
                      <w:txbxContent>
                        <w:p w14:paraId="1A26451D"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2</w:t>
                          </w:r>
                        </w:p>
                      </w:txbxContent>
                    </v:textbox>
                  </v:shape>
                  <v:shape id="TextBox 45" o:spid="_x0000_s1123" type="#_x0000_t202" style="position:absolute;left:7850;top:1272;width:2360;height:2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oEsQA&#10;AADbAAAADwAAAGRycy9kb3ducmV2LnhtbESPwW7CMBBE75X6D9YicSMOEVAaYlAFReqNlvYDVvES&#10;h8TrKDaQ9uvrSkg9jmbmjabYDLYVV+p97VjBNElBEJdO11wp+PrcT5YgfEDW2DomBd/kYbN+fCgw&#10;1+7GH3Q9hkpECPscFZgQulxKXxqy6BPXEUfv5HqLIcq+krrHW4TbVmZpupAWa44LBjvaGiqb48Uq&#10;WKb20DTP2bu3s5/p3Gx37rU7KzUeDS8rEIGG8B++t9+0guwJ/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FqBLEAAAA2wAAAA8AAAAAAAAAAAAAAAAAmAIAAGRycy9k&#10;b3ducmV2LnhtbFBLBQYAAAAABAAEAPUAAACJAwAAAAA=&#10;" filled="f" stroked="f">
                    <v:textbox style="mso-fit-shape-to-text:t">
                      <w:txbxContent>
                        <w:p w14:paraId="49362F85"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3</w:t>
                          </w:r>
                        </w:p>
                      </w:txbxContent>
                    </v:textbox>
                  </v:shape>
                  <v:shape id="TextBox 56" o:spid="_x0000_s1124" type="#_x0000_t202" style="position:absolute;left:9405;top:1300;width:2359;height:2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o8YL8A&#10;AADbAAAADwAAAGRycy9kb3ducmV2LnhtbERPy4rCMBTdC/5DuII7TS2OOB2jiA+Yna/5gEtzp6lt&#10;bkoTtfr1ZjEwy8N5L1adrcWdWl86VjAZJyCIc6dLLhT8XPajOQgfkDXWjknBkzyslv3eAjPtHnyi&#10;+zkUIoawz1CBCaHJpPS5IYt+7BriyP261mKIsC2kbvERw20t0ySZSYslxwaDDW0M5dX5ZhXME3uo&#10;qs/06O30Nfkwm63bNVelhoNu/QUiUBf+xX/ub60gjWPj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WjxgvwAAANsAAAAPAAAAAAAAAAAAAAAAAJgCAABkcnMvZG93bnJl&#10;di54bWxQSwUGAAAAAAQABAD1AAAAhAMAAAAA&#10;" filled="f" stroked="f">
                    <v:textbox style="mso-fit-shape-to-text:t">
                      <w:txbxContent>
                        <w:p w14:paraId="3EC9CDD2"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4</w:t>
                          </w:r>
                        </w:p>
                      </w:txbxContent>
                    </v:textbox>
                  </v:shape>
                  <v:shape id="TextBox 57" o:spid="_x0000_s1125" type="#_x0000_t202" style="position:absolute;left:10972;top:1303;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Z+8MA&#10;AADbAAAADwAAAGRycy9kb3ducmV2LnhtbESP0WrCQBRE34X+w3ILvunGUItGVym2gm/WtB9wyV6z&#10;abJ3Q3ar0a93BcHHYWbOMMt1bxtxos5XjhVMxgkI4sLpiksFvz/b0QyED8gaG8ek4EIe1quXwRIz&#10;7c58oFMeShEh7DNUYEJoMyl9YciiH7uWOHpH11kMUXal1B2eI9w2Mk2Sd2mx4rhgsKWNoaLO/62C&#10;WWL3dT1Pv719u06mZvPpvto/pYav/ccCRKA+PMOP9k4rSOdw/x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aZ+8MAAADbAAAADwAAAAAAAAAAAAAAAACYAgAAZHJzL2Rv&#10;d25yZXYueG1sUEsFBgAAAAAEAAQA9QAAAIgDAAAAAA==&#10;" filled="f" stroked="f">
                    <v:textbox style="mso-fit-shape-to-text:t">
                      <w:txbxContent>
                        <w:p w14:paraId="5EE9B639"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5</w:t>
                          </w:r>
                        </w:p>
                      </w:txbxContent>
                    </v:textbox>
                  </v:shape>
                  <v:shape id="TextBox 58" o:spid="_x0000_s1126" type="#_x0000_t202" style="position:absolute;left:12442;top:1357;width:235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mu8EA&#10;AADbAAAADwAAAGRycy9kb3ducmV2LnhtbERPS27CMBDdV+IO1iB1Vxw+RWnAIASt1F0h7QFG8TQO&#10;iceRbSDl9PWiUpdP77/eDrYTV/KhcaxgOslAEFdON1wr+Pp8e8pBhIissXNMCn4owHYzelhjod2N&#10;T3QtYy1SCIcCFZgY+0LKUBmyGCauJ07ct/MWY4K+ltrjLYXbTs6ybCktNpwaDPa0N1S15cUqyDP7&#10;0bYvs2Owi/v02ewP7rU/K/U4HnYrEJGG+C/+c79rBfO0Pn1JP0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1prvBAAAA2wAAAA8AAAAAAAAAAAAAAAAAmAIAAGRycy9kb3du&#10;cmV2LnhtbFBLBQYAAAAABAAEAPUAAACGAwAAAAA=&#10;" filled="f" stroked="f">
                    <v:textbox style="mso-fit-shape-to-text:t">
                      <w:txbxContent>
                        <w:p w14:paraId="470086BE"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6</w:t>
                          </w:r>
                        </w:p>
                      </w:txbxContent>
                    </v:textbox>
                  </v:shape>
                  <v:shape id="TextBox 59" o:spid="_x0000_s1127" type="#_x0000_t202" style="position:absolute;left:13956;top:1403;width:235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DIMMA&#10;AADbAAAADwAAAGRycy9kb3ducmV2LnhtbESPwW7CMBBE75X4B2uRuIEToAgCBiFaJG5tgQ9YxUsc&#10;Eq+j2IW0X18jIfU4mpk3mtWms7W4UetLxwrSUQKCOHe65ELB+bQfzkH4gKyxdkwKfsjDZt17WWGm&#10;3Z2/6HYMhYgQ9hkqMCE0mZQ+N2TRj1xDHL2Lay2GKNtC6hbvEW5rOU6SmbRYclww2NDOUF4dv62C&#10;eWI/qmox/vR2+pu+mt2be2+uSg363XYJIlAX/sPP9kErmKT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kDIMMAAADbAAAADwAAAAAAAAAAAAAAAACYAgAAZHJzL2Rv&#10;d25yZXYueG1sUEsFBgAAAAAEAAQA9QAAAIgDAAAAAA==&#10;" filled="f" stroked="f">
                    <v:textbox style="mso-fit-shape-to-text:t">
                      <w:txbxContent>
                        <w:p w14:paraId="7A3DFF49"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6"/>
                              <w:szCs w:val="16"/>
                            </w:rPr>
                            <w:t>7</w:t>
                          </w:r>
                        </w:p>
                      </w:txbxContent>
                    </v:textbox>
                  </v:shape>
                  <v:shape id="TextBox 69" o:spid="_x0000_s1128" type="#_x0000_t202" style="position:absolute;left:3028;top:6433;width:2969;height:1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14:paraId="377792AC"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0"/>
                              <w:szCs w:val="10"/>
                            </w:rPr>
                            <w:t>Tam</w:t>
                          </w:r>
                        </w:p>
                      </w:txbxContent>
                    </v:textbox>
                  </v:shape>
                  <v:shape id="TextBox 70" o:spid="_x0000_s1129" type="#_x0000_t202" style="position:absolute;left:5880;top:6372;width:2969;height:1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14:paraId="0142B3C5"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0"/>
                              <w:szCs w:val="10"/>
                            </w:rPr>
                            <w:t>Tam</w:t>
                          </w:r>
                        </w:p>
                      </w:txbxContent>
                    </v:textbox>
                  </v:shape>
                  <v:shape id="TextBox 71" o:spid="_x0000_s1130" type="#_x0000_t202" style="position:absolute;left:9012;top:6359;width:2969;height:1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6guMQA&#10;AADbAAAADwAAAGRycy9kb3ducmV2LnhtbESPzW7CMBCE70h9B2sr9QZO+KkgjUEVtFJv0LQPsIqX&#10;OE28jmIXUp4eV0LiOJqZbzT5ZrCtOFHva8cK0kkCgrh0uuZKwffX+3gJwgdkja1jUvBHHjbrh1GO&#10;mXZn/qRTESoRIewzVGBC6DIpfWnIop+4jjh6R9dbDFH2ldQ9niPctnKaJM/SYs1xwWBHW0NlU/xa&#10;BcvE7ptmNT14O7+kC7PdubfuR6mnx+H1BUSgIdzDt/aHVjCbw/+X+A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oLjEAAAA2wAAAA8AAAAAAAAAAAAAAAAAmAIAAGRycy9k&#10;b3ducmV2LnhtbFBLBQYAAAAABAAEAPUAAACJAwAAAAA=&#10;" filled="f" stroked="f">
                    <v:textbox style="mso-fit-shape-to-text:t">
                      <w:txbxContent>
                        <w:p w14:paraId="76F73387"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0"/>
                              <w:szCs w:val="10"/>
                            </w:rPr>
                            <w:t>Tam</w:t>
                          </w:r>
                        </w:p>
                      </w:txbxContent>
                    </v:textbox>
                  </v:shape>
                  <v:shape id="TextBox 72" o:spid="_x0000_s1131" type="#_x0000_t202" style="position:absolute;left:12161;top:6372;width:2969;height:1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FI8QA&#10;AADbAAAADwAAAGRycy9kb3ducmV2LnhtbESPwW7CMBBE70j8g7VIvRUnUCpIYxCCIvUGpf2AVbzE&#10;aeJ1FBsI/foaqRLH0cy80eSr3jbiQp2vHCtIxwkI4sLpiksF31+75zkIH5A1No5JwY08rJbDQY6Z&#10;dlf+pMsxlCJC2GeowITQZlL6wpBFP3YtcfROrrMYouxKqTu8Rrht5CRJXqXFiuOCwZY2hor6eLYK&#10;5ond1/VicvD25Tedmc3Wvbc/Sj2N+vUbiEB9eIT/2x9awXQG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CBSPEAAAA2wAAAA8AAAAAAAAAAAAAAAAAmAIAAGRycy9k&#10;b3ducmV2LnhtbFBLBQYAAAAABAAEAPUAAACJAwAAAAA=&#10;" filled="f" stroked="f">
                    <v:textbox style="mso-fit-shape-to-text:t">
                      <w:txbxContent>
                        <w:p w14:paraId="0480AD45" w14:textId="77777777" w:rsidR="005C72AF" w:rsidRDefault="005C72AF" w:rsidP="00E949CC">
                          <w:pPr>
                            <w:pStyle w:val="NormalWeb"/>
                            <w:spacing w:before="0" w:beforeAutospacing="0" w:after="0" w:afterAutospacing="0"/>
                          </w:pPr>
                          <w:r>
                            <w:rPr>
                              <w:rFonts w:asciiTheme="minorHAnsi" w:hAnsi="Calibri" w:cstheme="minorBidi"/>
                              <w:color w:val="000000" w:themeColor="text1"/>
                              <w:kern w:val="24"/>
                              <w:sz w:val="10"/>
                              <w:szCs w:val="10"/>
                            </w:rPr>
                            <w:t>Tam</w:t>
                          </w:r>
                        </w:p>
                      </w:txbxContent>
                    </v:textbox>
                  </v:shape>
                  <v:shape id="TextBox 75" o:spid="_x0000_s1132" type="#_x0000_t202" style="position:absolute;left:208;top:227;width:3914;height:1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bVMQA&#10;AADbAAAADwAAAGRycy9kb3ducmV2LnhtbESPzW7CMBCE70h9B2uRuBUHaCMaMKiiVOJWfvoAq3iJ&#10;Q+J1FLsQeHqMVInjaGa+0cyXna3FmVpfOlYwGiYgiHOnSy4U/B6+X6cgfEDWWDsmBVfysFy89OaY&#10;aXfhHZ33oRARwj5DBSaEJpPS54Ys+qFriKN3dK3FEGVbSN3iJcJtLcdJkkqLJccFgw2tDOXV/s8q&#10;mCb2p6o+xltv326jd7P6cuvmpNSg333OQATqwjP8395oBZMUHl/i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Qm1TEAAAA2wAAAA8AAAAAAAAAAAAAAAAAmAIAAGRycy9k&#10;b3ducmV2LnhtbFBLBQYAAAAABAAEAPUAAACJAwAAAAA=&#10;" filled="f" stroked="f">
                    <v:textbox style="mso-fit-shape-to-text:t">
                      <w:txbxContent>
                        <w:p w14:paraId="5783EC62" w14:textId="77777777" w:rsidR="005C72AF" w:rsidRDefault="005C72AF" w:rsidP="00E949CC">
                          <w:pPr>
                            <w:pStyle w:val="NormalWeb"/>
                            <w:spacing w:before="0" w:beforeAutospacing="0" w:after="0" w:afterAutospacing="0"/>
                          </w:pPr>
                          <w:r>
                            <w:rPr>
                              <w:rFonts w:asciiTheme="minorHAnsi" w:hAnsi="Calibri" w:cstheme="minorBidi"/>
                              <w:b/>
                              <w:bCs/>
                              <w:color w:val="000000" w:themeColor="text1"/>
                              <w:kern w:val="24"/>
                              <w:sz w:val="10"/>
                              <w:szCs w:val="10"/>
                            </w:rPr>
                            <w:t>Months</w:t>
                          </w:r>
                        </w:p>
                      </w:txbxContent>
                    </v:textbox>
                  </v:shape>
                  <v:rect id="Rectangle 37" o:spid="_x0000_s1133" style="position:absolute;left:11725;top:8488;width:1163;height:154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fzMUA&#10;AADbAAAADwAAAGRycy9kb3ducmV2LnhtbESPQWvCQBSE74L/YXlCb7pJhSrRVWypINSCjR48PrPP&#10;JJp9G3a3mv77bqHgcZiZb5j5sjONuJHztWUF6SgBQVxYXXOp4LBfD6cgfEDW2FgmBT/kYbno9+aY&#10;aXvnL7rloRQRwj5DBVUIbSalLyoy6Ee2JY7e2TqDIUpXSu3wHuGmkc9J8iIN1hwXKmzpraLimn8b&#10;BfnlY5ukR7d5P8hXeUp3erddfSr1NOhWMxCBuvAI/7c3WsF4A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R/MxQAAANsAAAAPAAAAAAAAAAAAAAAAAJgCAABkcnMv&#10;ZG93bnJldi54bWxQSwUGAAAAAAQABAD1AAAAigMAAAAA&#10;" fillcolor="yellow" strokecolor="#2f528f" strokeweight=".25pt"/>
                  <v:rect id="Rectangle 38" o:spid="_x0000_s1134" style="position:absolute;left:11725;top:10099;width:1163;height:154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mgb4A&#10;AADbAAAADwAAAGRycy9kb3ducmV2LnhtbERPS4vCMBC+C/6HMII3TV1B1moUEQVvoiuot7GZPrCZ&#10;lE5Wu/9+c1jY48f3Xq47V6sXtVJ5NjAZJ6CIM28rLgxcvvajT1ASkC3WnsnADwmsV/3eElPr33yi&#10;1zkUKoawpGigDKFJtZasJIcy9g1x5HLfOgwRtoW2Lb5juKv1R5LMtMOKY0OJDW1Lyp7nb2dgpxn3&#10;zTXH443uj3mdy0YeYsxw0G0WoAJ14V/85z5YA9M4Nn6JP0Cv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J9poG+AAAA2wAAAA8AAAAAAAAAAAAAAAAAmAIAAGRycy9kb3ducmV2&#10;LnhtbFBLBQYAAAAABAAEAPUAAACDAwAAAAA=&#10;" fillcolor="windowText" strokecolor="#2f528f" strokeweight=".25pt"/>
                  <v:group id="Group 39" o:spid="_x0000_s1135" style="position:absolute;left:4383;top:4081;width:7680;height:1175" coordorigin="4383,4081" coordsize="15065,23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ect id="Rectangle 40" o:spid="_x0000_s1136" style="position:absolute;left:4754;top:3710;width:2282;height:302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6CsMA&#10;AADbAAAADwAAAGRycy9kb3ducmV2LnhtbERPy2rCQBTdF/oPwy10IzpRxEd0FBGEdCOaduPukrlm&#10;QjN30szUpH69sxC6PJz3etvbWtyo9ZVjBeNRAoK4cLriUsHX52G4AOEDssbaMSn4Iw/bzevLGlPt&#10;Oj7TLQ+liCHsU1RgQmhSKX1hyKIfuYY4clfXWgwRtqXULXYx3NZykiQzabHi2GCwob2h4jv/tQqW&#10;H5dBkx3mA+Mn2f1Y2t1Pdzwp9f7W71YgAvXhX/x0Z1rBNK6PX+IP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h6CsMAAADbAAAADwAAAAAAAAAAAAAAAACYAgAAZHJzL2Rv&#10;d25yZXYueG1sUEsFBgAAAAAEAAQA9QAAAIgDAAAAAA==&#10;" fillcolor="yellow" strokecolor="red"/>
                    <v:rect id="Rectangle 41" o:spid="_x0000_s1137" style="position:absolute;left:10779;top:3733;width:2282;height:302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TfkcYA&#10;AADbAAAADwAAAGRycy9kb3ducmV2LnhtbESPQWvCQBSE74X+h+UVvIhulKI2ZiMiCOlFqu2lt0f2&#10;mQ3Nvk2zq4n99d2C0OMwM98w2WawjbhS52vHCmbTBARx6XTNlYKP9/1kBcIHZI2NY1JwIw+b/PEh&#10;w1S7no90PYVKRAj7FBWYENpUSl8asuinriWO3tl1FkOUXSV1h32E20bOk2QhLdYcFwy2tDNUfp0u&#10;VsHL6+e4LfbLsfHz4udQ2e13f3hTavQ0bNcgAg3hP3xvF1rB8wz+vsQf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TfkcYAAADbAAAADwAAAAAAAAAAAAAAAACYAgAAZHJz&#10;L2Rvd25yZXYueG1sUEsFBgAAAAAEAAQA9QAAAIsDAAAAAA==&#10;" fillcolor="yellow" strokecolor="red"/>
                    <v:rect id="Rectangle 42" o:spid="_x0000_s1138" style="position:absolute;left:7798;top:3710;width:2282;height:302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B5sYA&#10;AADbAAAADwAAAGRycy9kb3ducmV2LnhtbESPT2vCQBTE70K/w/IKvYhuDKVq6ioiCOlF6p+Lt0f2&#10;mQ3Nvo3Z1aT99N1CweMwM79hFqve1uJOra8cK5iMExDEhdMVlwpOx+1oBsIHZI21Y1LwTR5Wy6fB&#10;AjPtOt7T/RBKESHsM1RgQmgyKX1hyKIfu4Y4ehfXWgxRtqXULXYRbmuZJsmbtFhxXDDY0MZQ8XW4&#10;WQXzj/OwybfTofFp/rMr7fra7T6Vennu1+8gAvXhEf5v51rBawp/X+I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ZB5sYAAADbAAAADwAAAAAAAAAAAAAAAACYAgAAZHJz&#10;L2Rvd25yZXYueG1sUEsFBgAAAAAEAAQA9QAAAIsDAAAAAA==&#10;" fillcolor="yellow" strokecolor="red"/>
                    <v:rect id="Rectangle 43" o:spid="_x0000_s1139" style="position:absolute;left:13782;top:3733;width:2282;height:302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MccUA&#10;AADbAAAADwAAAGRycy9kb3ducmV2LnhtbESPQWvCQBSE70L/w/IKvUjdVK1IdBOCtLQXQVPF6yP7&#10;moRm38bs1sR/3xWEHoeZ+YZZp4NpxIU6V1tW8DKJQBAXVtdcKjh8vT8vQTiPrLGxTAqu5CBNHkZr&#10;jLXteU+X3JciQNjFqKDyvo2ldEVFBt3EtsTB+7adQR9kV0rdYR/gppHTKFpIgzWHhQpb2lRU/OS/&#10;RkH+unmbLjI8n8bLM+4/ODtud71ST49DtgLhafD/4Xv7UyuYz+D2JfwAm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0xxxQAAANsAAAAPAAAAAAAAAAAAAAAAAJgCAABkcnMv&#10;ZG93bnJldi54bWxQSwUGAAAAAAQABAD1AAAAigMAAAAA&#10;" fillcolor="windowText" strokecolor="red"/>
                    <v:rect id="Rectangle 44" o:spid="_x0000_s1140" style="position:absolute;left:16796;top:3711;width:2282;height:30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UBcUA&#10;AADbAAAADwAAAGRycy9kb3ducmV2LnhtbESPQWvCQBSE74X+h+UVvJS6qVgJ0U0IorSXQo0Vr4/s&#10;MwnNvo3Z1aT/vlsQPA4z8w2zykbTiiv1rrGs4HUagSAurW64UvC9377EIJxH1thaJgW/5CBLHx9W&#10;mGg78I6uha9EgLBLUEHtfZdI6cqaDLqp7YiDd7K9QR9kX0nd4xDgppWzKFpIgw2HhRo7WtdU/hQX&#10;o6B4W29mixzPx+f4jLt3zg+fX4NSk6cxX4LwNPp7+Nb+0Armc/j/En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5tQFxQAAANsAAAAPAAAAAAAAAAAAAAAAAJgCAABkcnMv&#10;ZG93bnJldi54bWxQSwUGAAAAAAQABAD1AAAAigMAAAAA&#10;" fillcolor="windowText" strokecolor="red"/>
                  </v:group>
                  <v:shape id="TextBox 95" o:spid="_x0000_s1141" type="#_x0000_t202" style="position:absolute;left:150;top:3579;width:4187;height:24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R2XsIA&#10;AADbAAAADwAAAGRycy9kb3ducmV2LnhtbESP0YrCMBRE34X9h3CFfdNUUdFqlEVX8G1d1w+4NNem&#10;trkpTdTq128EwcdhZs4wi1VrK3GlxheOFQz6CQjizOmCcwXHv21vCsIHZI2VY1JwJw+r5Udngal2&#10;N/6l6yHkIkLYp6jAhFCnUvrMkEXfdzVx9E6usRiibHKpG7xFuK3kMEkm0mLBccFgTWtDWXm4WAXT&#10;xP6U5Wy493b0GIzNeuO+67NSn932aw4iUBve4Vd7pxWMxvD8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HZewgAAANsAAAAPAAAAAAAAAAAAAAAAAJgCAABkcnMvZG93&#10;bnJldi54bWxQSwUGAAAAAAQABAD1AAAAhwMAAAAA&#10;" filled="f" stroked="f">
                    <v:textbox style="mso-fit-shape-to-text:t">
                      <w:txbxContent>
                        <w:p w14:paraId="7B104DE7" w14:textId="77777777" w:rsidR="005C72AF" w:rsidRDefault="005C72AF" w:rsidP="00E949CC">
                          <w:pPr>
                            <w:pStyle w:val="NormalWeb"/>
                            <w:spacing w:before="0" w:beforeAutospacing="0" w:after="0" w:afterAutospacing="0"/>
                          </w:pPr>
                          <w:r>
                            <w:rPr>
                              <w:rFonts w:asciiTheme="minorHAnsi" w:hAnsi="Calibri" w:cstheme="minorBidi"/>
                              <w:b/>
                              <w:bCs/>
                              <w:color w:val="000000" w:themeColor="text1"/>
                              <w:kern w:val="24"/>
                              <w:sz w:val="10"/>
                              <w:szCs w:val="10"/>
                            </w:rPr>
                            <w:t>UV Dose</w:t>
                          </w:r>
                        </w:p>
                        <w:p w14:paraId="3B89A31C" w14:textId="77777777" w:rsidR="005C72AF" w:rsidRDefault="005C72AF" w:rsidP="00E949CC">
                          <w:pPr>
                            <w:pStyle w:val="NormalWeb"/>
                            <w:spacing w:before="0" w:beforeAutospacing="0" w:after="0" w:afterAutospacing="0"/>
                          </w:pPr>
                          <w:r>
                            <w:rPr>
                              <w:rFonts w:asciiTheme="minorHAnsi" w:hAnsi="Calibri" w:cstheme="minorBidi"/>
                              <w:b/>
                              <w:bCs/>
                              <w:color w:val="000000" w:themeColor="text1"/>
                              <w:kern w:val="24"/>
                              <w:sz w:val="10"/>
                              <w:szCs w:val="10"/>
                            </w:rPr>
                            <w:t>Regimen</w:t>
                          </w:r>
                        </w:p>
                      </w:txbxContent>
                    </v:textbox>
                  </v:shape>
                  <v:shape id="TextBox 96" o:spid="_x0000_s1142" type="#_x0000_t202" style="position:absolute;left:12780;top:9946;width:6059;height:1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14:paraId="2A433D51" w14:textId="77777777" w:rsidR="005C72AF" w:rsidRDefault="005C72AF" w:rsidP="00E949CC">
                          <w:pPr>
                            <w:pStyle w:val="NormalWeb"/>
                            <w:spacing w:before="0" w:beforeAutospacing="0" w:after="0" w:afterAutospacing="0"/>
                            <w:jc w:val="center"/>
                          </w:pPr>
                          <w:r>
                            <w:rPr>
                              <w:rFonts w:asciiTheme="minorHAnsi" w:hAnsi="Calibri" w:cstheme="minorBidi"/>
                              <w:color w:val="000000" w:themeColor="text1"/>
                              <w:kern w:val="24"/>
                              <w:sz w:val="12"/>
                              <w:szCs w:val="12"/>
                            </w:rPr>
                            <w:t>UV-protected</w:t>
                          </w:r>
                        </w:p>
                      </w:txbxContent>
                    </v:textbox>
                  </v:shape>
                </v:group>
                <w10:wrap type="square"/>
              </v:group>
            </w:pict>
          </mc:Fallback>
        </mc:AlternateContent>
      </w:r>
      <w:r w:rsidR="00234D27" w:rsidRPr="003C391A">
        <w:rPr>
          <w:rFonts w:ascii="Arial" w:hAnsi="Arial" w:cs="Arial"/>
          <w:b/>
          <w:i/>
          <w:color w:val="000000"/>
          <w:sz w:val="22"/>
          <w:szCs w:val="22"/>
        </w:rPr>
        <w:t>Mathematical Modelling</w:t>
      </w:r>
      <w:r w:rsidR="00234D27" w:rsidRPr="003C391A">
        <w:rPr>
          <w:rFonts w:ascii="Arial" w:hAnsi="Arial" w:cs="Arial"/>
          <w:color w:val="000000"/>
          <w:sz w:val="22"/>
          <w:szCs w:val="22"/>
        </w:rPr>
        <w:t xml:space="preserve">: </w:t>
      </w:r>
      <w:r w:rsidR="00510DFF" w:rsidRPr="00946A82">
        <w:rPr>
          <w:rFonts w:ascii="Arial" w:hAnsi="Arial" w:cs="Arial"/>
          <w:color w:val="000000" w:themeColor="text1"/>
          <w:sz w:val="22"/>
          <w:szCs w:val="22"/>
        </w:rPr>
        <w:t xml:space="preserve">Integrated Mathematical Oncology at Moffitt has a portfolio of wound healing and clonal evolution models of the </w:t>
      </w:r>
      <w:r w:rsidR="00234D27" w:rsidRPr="00946A82">
        <w:rPr>
          <w:rFonts w:ascii="Arial" w:hAnsi="Arial" w:cs="Arial"/>
          <w:color w:val="000000" w:themeColor="text1"/>
          <w:sz w:val="22"/>
          <w:szCs w:val="22"/>
        </w:rPr>
        <w:t xml:space="preserve">skin </w:t>
      </w:r>
      <w:r w:rsidR="00510DFF" w:rsidRPr="00946A82">
        <w:rPr>
          <w:rFonts w:ascii="Arial" w:hAnsi="Arial" w:cs="Arial"/>
          <w:color w:val="000000" w:themeColor="text1"/>
          <w:sz w:val="22"/>
          <w:szCs w:val="22"/>
        </w:rPr>
        <w:t>to build upon</w:t>
      </w:r>
      <w:r w:rsidR="00234D27" w:rsidRPr="00946A82">
        <w:rPr>
          <w:rFonts w:ascii="Arial" w:hAnsi="Arial" w:cs="Arial"/>
          <w:color w:val="000000" w:themeColor="text1"/>
          <w:sz w:val="22"/>
          <w:szCs w:val="22"/>
          <w:vertAlign w:val="superscript"/>
        </w:rPr>
        <w:t>25,</w:t>
      </w:r>
      <w:r w:rsidR="00234D27" w:rsidRPr="00946A82">
        <w:rPr>
          <w:rFonts w:ascii="Arial" w:hAnsi="Arial" w:cs="Arial"/>
          <w:color w:val="000000" w:themeColor="text1"/>
          <w:sz w:val="22"/>
          <w:szCs w:val="22"/>
          <w:vertAlign w:val="superscript"/>
        </w:rPr>
        <w:fldChar w:fldCharType="begin">
          <w:fldData xml:space="preserve">PEVuZE5vdGU+PENpdGU+PEF1dGhvcj5CcmF2bzwvQXV0aG9yPjxZZWFyPjIwMjA8L1llYXI+PFJl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</w:fldData>
        </w:fldChar>
      </w:r>
      <w:r w:rsidR="00F77A0E" w:rsidRPr="00946A82">
        <w:rPr>
          <w:rFonts w:ascii="Arial" w:hAnsi="Arial" w:cs="Arial"/>
          <w:color w:val="000000" w:themeColor="text1"/>
          <w:sz w:val="22"/>
          <w:szCs w:val="22"/>
          <w:vertAlign w:val="superscript"/>
        </w:rPr>
        <w:instrText xml:space="preserve"> ADDIN EN.CITE </w:instrText>
      </w:r>
      <w:r w:rsidR="00F77A0E" w:rsidRPr="00946A82">
        <w:rPr>
          <w:rFonts w:ascii="Arial" w:hAnsi="Arial" w:cs="Arial"/>
          <w:color w:val="000000" w:themeColor="text1"/>
          <w:sz w:val="22"/>
          <w:szCs w:val="22"/>
          <w:vertAlign w:val="superscript"/>
        </w:rPr>
        <w:fldChar w:fldCharType="begin">
          <w:fldData xml:space="preserve">PEVuZE5vdGU+PENpdGU+PEF1dGhvcj5CcmF2bzwvQXV0aG9yPjxZZWFyPjIwMjA8L1llYXI+PFJl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</w:fldData>
        </w:fldChar>
      </w:r>
      <w:r w:rsidR="00F77A0E" w:rsidRPr="00946A82">
        <w:rPr>
          <w:rFonts w:ascii="Arial" w:hAnsi="Arial" w:cs="Arial"/>
          <w:color w:val="000000" w:themeColor="text1"/>
          <w:sz w:val="22"/>
          <w:szCs w:val="22"/>
          <w:vertAlign w:val="superscript"/>
        </w:rPr>
        <w:instrText xml:space="preserve"> ADDIN EN.CITE.DATA </w:instrText>
      </w:r>
      <w:r w:rsidR="00F77A0E" w:rsidRPr="00946A82">
        <w:rPr>
          <w:rFonts w:ascii="Arial" w:hAnsi="Arial" w:cs="Arial"/>
          <w:color w:val="000000" w:themeColor="text1"/>
          <w:sz w:val="22"/>
          <w:szCs w:val="22"/>
          <w:vertAlign w:val="superscript"/>
        </w:rPr>
      </w:r>
      <w:r w:rsidR="00F77A0E" w:rsidRPr="00946A82">
        <w:rPr>
          <w:rFonts w:ascii="Arial" w:hAnsi="Arial" w:cs="Arial"/>
          <w:color w:val="000000" w:themeColor="text1"/>
          <w:sz w:val="22"/>
          <w:szCs w:val="22"/>
          <w:vertAlign w:val="superscript"/>
        </w:rPr>
        <w:fldChar w:fldCharType="end"/>
      </w:r>
      <w:r w:rsidR="00234D27" w:rsidRPr="00946A82">
        <w:rPr>
          <w:rFonts w:ascii="Arial" w:hAnsi="Arial" w:cs="Arial"/>
          <w:color w:val="000000" w:themeColor="text1"/>
          <w:sz w:val="22"/>
          <w:szCs w:val="22"/>
          <w:vertAlign w:val="superscript"/>
        </w:rPr>
      </w:r>
      <w:r w:rsidR="00234D27" w:rsidRPr="00946A82">
        <w:rPr>
          <w:rFonts w:ascii="Arial" w:hAnsi="Arial" w:cs="Arial"/>
          <w:color w:val="000000" w:themeColor="text1"/>
          <w:sz w:val="22"/>
          <w:szCs w:val="22"/>
          <w:vertAlign w:val="superscript"/>
        </w:rPr>
        <w:fldChar w:fldCharType="separate"/>
      </w:r>
      <w:r w:rsidR="00F77A0E" w:rsidRPr="00946A82">
        <w:rPr>
          <w:rFonts w:ascii="Arial" w:hAnsi="Arial" w:cs="Arial"/>
          <w:noProof/>
          <w:color w:val="000000" w:themeColor="text1"/>
          <w:sz w:val="22"/>
          <w:szCs w:val="22"/>
          <w:vertAlign w:val="superscript"/>
        </w:rPr>
        <w:t>68,69</w:t>
      </w:r>
      <w:r w:rsidR="00234D27" w:rsidRPr="00946A82">
        <w:rPr>
          <w:rFonts w:ascii="Arial" w:hAnsi="Arial" w:cs="Arial"/>
          <w:color w:val="000000" w:themeColor="text1"/>
          <w:sz w:val="22"/>
          <w:szCs w:val="22"/>
          <w:vertAlign w:val="superscript"/>
        </w:rPr>
        <w:fldChar w:fldCharType="end"/>
      </w:r>
      <w:r w:rsidR="00510DFF" w:rsidRPr="00946A82">
        <w:rPr>
          <w:rFonts w:ascii="Arial" w:hAnsi="Arial" w:cs="Arial"/>
          <w:color w:val="000000" w:themeColor="text1"/>
          <w:sz w:val="22"/>
          <w:szCs w:val="22"/>
        </w:rPr>
        <w:t xml:space="preserve">.  </w:t>
      </w:r>
      <w:r w:rsidR="0030056E" w:rsidRPr="00946A82">
        <w:rPr>
          <w:rFonts w:ascii="Arial" w:hAnsi="Arial" w:cs="Arial"/>
          <w:color w:val="000000" w:themeColor="text1"/>
          <w:sz w:val="22"/>
          <w:szCs w:val="22"/>
        </w:rPr>
        <w:t>Other teams have developed models applicable to epithelial tissues that distinguish between neutral evolution (as we predict in Phase 1) and positive selection resulting in clonal competition (as we predict in Phase 2)</w:t>
      </w:r>
      <w:r w:rsidR="00946A82" w:rsidRPr="00946A82">
        <w:rPr>
          <w:rFonts w:ascii="Arial" w:hAnsi="Arial" w:cs="Arial"/>
          <w:color w:val="000000" w:themeColor="text1"/>
          <w:sz w:val="22"/>
          <w:szCs w:val="22"/>
        </w:rPr>
        <w:fldChar w:fldCharType="begin">
          <w:fldData xml:space="preserve">PEVuZE5vdGU+PENpdGU+PEF1dGhvcj5UZWl4ZWlyYTwvQXV0aG9yPjxZZWFyPjIwMTM8L1llYXI+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</w:fldData>
        </w:fldChar>
      </w:r>
      <w:r w:rsidR="00946A82" w:rsidRPr="00946A82">
        <w:rPr>
          <w:rFonts w:ascii="Arial" w:hAnsi="Arial" w:cs="Arial"/>
          <w:color w:val="000000" w:themeColor="text1"/>
          <w:sz w:val="22"/>
          <w:szCs w:val="22"/>
        </w:rPr>
        <w:instrText xml:space="preserve"> ADDIN EN.CITE </w:instrText>
      </w:r>
      <w:r w:rsidR="00946A82" w:rsidRPr="00946A82">
        <w:rPr>
          <w:rFonts w:ascii="Arial" w:hAnsi="Arial" w:cs="Arial"/>
          <w:color w:val="000000" w:themeColor="text1"/>
          <w:sz w:val="22"/>
          <w:szCs w:val="22"/>
        </w:rPr>
        <w:fldChar w:fldCharType="begin">
          <w:fldData xml:space="preserve">PEVuZE5vdGU+PENpdGU+PEF1dGhvcj5UZWl4ZWlyYTwvQXV0aG9yPjxZZWFyPjIwMTM8L1llYXI+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</w:fldData>
        </w:fldChar>
      </w:r>
      <w:r w:rsidR="00946A82" w:rsidRPr="00946A82">
        <w:rPr>
          <w:rFonts w:ascii="Arial" w:hAnsi="Arial" w:cs="Arial"/>
          <w:color w:val="000000" w:themeColor="text1"/>
          <w:sz w:val="22"/>
          <w:szCs w:val="22"/>
        </w:rPr>
        <w:instrText xml:space="preserve"> ADDIN EN.CITE.DATA </w:instrText>
      </w:r>
      <w:r w:rsidR="00946A82" w:rsidRPr="00946A82">
        <w:rPr>
          <w:rFonts w:ascii="Arial" w:hAnsi="Arial" w:cs="Arial"/>
          <w:color w:val="000000" w:themeColor="text1"/>
          <w:sz w:val="22"/>
          <w:szCs w:val="22"/>
        </w:rPr>
      </w:r>
      <w:r w:rsidR="00946A82" w:rsidRPr="00946A82">
        <w:rPr>
          <w:rFonts w:ascii="Arial" w:hAnsi="Arial" w:cs="Arial"/>
          <w:color w:val="000000" w:themeColor="text1"/>
          <w:sz w:val="22"/>
          <w:szCs w:val="22"/>
        </w:rPr>
        <w:fldChar w:fldCharType="end"/>
      </w:r>
      <w:r w:rsidR="00946A82" w:rsidRPr="00946A82">
        <w:rPr>
          <w:rFonts w:ascii="Arial" w:hAnsi="Arial" w:cs="Arial"/>
          <w:color w:val="000000" w:themeColor="text1"/>
          <w:sz w:val="22"/>
          <w:szCs w:val="22"/>
        </w:rPr>
      </w:r>
      <w:r w:rsidR="00946A82" w:rsidRPr="00946A82">
        <w:rPr>
          <w:rFonts w:ascii="Arial" w:hAnsi="Arial" w:cs="Arial"/>
          <w:color w:val="000000" w:themeColor="text1"/>
          <w:sz w:val="22"/>
          <w:szCs w:val="22"/>
        </w:rPr>
        <w:fldChar w:fldCharType="separate"/>
      </w:r>
      <w:r w:rsidR="00946A82" w:rsidRPr="00946A82">
        <w:rPr>
          <w:rFonts w:ascii="Arial" w:hAnsi="Arial" w:cs="Arial"/>
          <w:noProof/>
          <w:color w:val="000000" w:themeColor="text1"/>
          <w:sz w:val="22"/>
          <w:szCs w:val="22"/>
          <w:vertAlign w:val="superscript"/>
        </w:rPr>
        <w:t>70</w:t>
      </w:r>
      <w:r w:rsidR="00946A82" w:rsidRPr="00946A82">
        <w:rPr>
          <w:rFonts w:ascii="Arial" w:hAnsi="Arial" w:cs="Arial"/>
          <w:color w:val="000000" w:themeColor="text1"/>
          <w:sz w:val="22"/>
          <w:szCs w:val="22"/>
        </w:rPr>
        <w:fldChar w:fldCharType="end"/>
      </w:r>
      <w:r w:rsidR="0030056E" w:rsidRPr="00946A82">
        <w:rPr>
          <w:rFonts w:ascii="Arial" w:hAnsi="Arial" w:cs="Arial"/>
          <w:color w:val="000000" w:themeColor="text1"/>
          <w:sz w:val="22"/>
          <w:szCs w:val="22"/>
        </w:rPr>
        <w:t>.  Such models also can be tested and fit against data on the distribution of clade sizes in samples such as ours</w:t>
      </w:r>
      <w:r w:rsidR="00946A82" w:rsidRPr="00946A82">
        <w:rPr>
          <w:rFonts w:ascii="Arial" w:hAnsi="Arial" w:cs="Arial"/>
          <w:color w:val="000000" w:themeColor="text1"/>
          <w:sz w:val="22"/>
          <w:szCs w:val="22"/>
        </w:rPr>
        <w:fldChar w:fldCharType="begin"/>
      </w:r>
      <w:r w:rsidR="00946A82" w:rsidRPr="00946A82">
        <w:rPr>
          <w:rFonts w:ascii="Arial" w:hAnsi="Arial" w:cs="Arial"/>
          <w:color w:val="000000" w:themeColor="text1"/>
          <w:sz w:val="22"/>
          <w:szCs w:val="22"/>
        </w:rPr>
        <w:instrText xml:space="preserve"> ADDIN EN.CITE &lt;EndNote&gt;&lt;Cite&gt;&lt;Author&gt;Hall&lt;/Author&gt;&lt;Year&gt;2019&lt;/Year&gt;&lt;RecNum&gt;43530&lt;/RecNum&gt;&lt;DisplayText&gt;&lt;style face="superscript"&gt;71&lt;/style&gt;&lt;/DisplayText&gt;&lt;record&gt;&lt;rec-number&gt;43530&lt;/rec-number&gt;&lt;foreign-keys&gt;&lt;key app="EN" db-id="vz0f5spzhe9fr5edwpxxzttdss95x0s59s0r" timestamp="1591012368"&gt;43530&lt;/key&gt;&lt;/foreign-keys&gt;&lt;ref-type name="Journal Article"&gt;17&lt;/ref-type&gt;&lt;contributors&gt;&lt;authors&gt;&lt;author&gt;Hall, M. W. J.&lt;/author&gt;&lt;author&gt;Jones, P. H.&lt;/author&gt;&lt;author&gt;Hall, B. A.&lt;/author&gt;&lt;/authors&gt;&lt;/contributors&gt;&lt;auth-address&gt;Wellcome Trust Sanger Institute, Hinxton CB10 1SA, UK.&amp;#xD;MRC Cancer Unit, University of Cambridge, Hutchison-MRC Research Centre, Box 197, Cambridge Biomedical Campus, Cambridge CB2 0XZ, UK.&lt;/auth-address&gt;&lt;titles&gt;&lt;title&gt;Relating evolutionary selection and mutant clonal dynamics in normal epithelia&lt;/title&gt;&lt;secondary-title&gt;J R Soc Interface&lt;/secondary-title&gt;&lt;/titles&gt;&lt;periodical&gt;&lt;full-title&gt;J R Soc Interface&lt;/full-title&gt;&lt;/periodical&gt;&lt;pages&gt;20190230&lt;/pages&gt;&lt;volume&gt;16&lt;/volume&gt;&lt;number&gt;156&lt;/number&gt;&lt;edition&gt;2019/08/01&lt;/edition&gt;&lt;keywords&gt;&lt;keyword&gt;*DNA sequencing&lt;/keyword&gt;&lt;keyword&gt;*cancer&lt;/keyword&gt;&lt;keyword&gt;*oesophagus&lt;/keyword&gt;&lt;keyword&gt;*stem cells&lt;/keyword&gt;&lt;/keywords&gt;&lt;dates&gt;&lt;year&gt;2019&lt;/year&gt;&lt;pub-dates&gt;&lt;date&gt;Jul 26&lt;/date&gt;&lt;/pub-dates&gt;&lt;/dates&gt;&lt;isbn&gt;1742-5662 (Electronic)&amp;#xD;1742-5662 (Linking)&lt;/isbn&gt;&lt;accession-num&gt;31362624&lt;/accession-num&gt;&lt;urls&gt;&lt;related-urls&gt;&lt;url&gt;https://www.ncbi.nlm.nih.gov/pubmed/31362624&lt;/url&gt;&lt;/related-urls&gt;&lt;/urls&gt;&lt;custom2&gt;PMC6685019&lt;/custom2&gt;&lt;electronic-resource-num&gt;10.1098/rsif.2019.0230&lt;/electronic-resource-num&gt;&lt;/record&gt;&lt;/Cite&gt;&lt;/EndNote&gt;</w:instrText>
      </w:r>
      <w:r w:rsidR="00946A82" w:rsidRPr="00946A82">
        <w:rPr>
          <w:rFonts w:ascii="Arial" w:hAnsi="Arial" w:cs="Arial"/>
          <w:color w:val="000000" w:themeColor="text1"/>
          <w:sz w:val="22"/>
          <w:szCs w:val="22"/>
        </w:rPr>
        <w:fldChar w:fldCharType="separate"/>
      </w:r>
      <w:r w:rsidR="00946A82" w:rsidRPr="00946A82">
        <w:rPr>
          <w:rFonts w:ascii="Arial" w:hAnsi="Arial" w:cs="Arial"/>
          <w:noProof/>
          <w:color w:val="000000" w:themeColor="text1"/>
          <w:sz w:val="22"/>
          <w:szCs w:val="22"/>
          <w:vertAlign w:val="superscript"/>
        </w:rPr>
        <w:t>71</w:t>
      </w:r>
      <w:r w:rsidR="00946A82" w:rsidRPr="00946A82">
        <w:rPr>
          <w:rFonts w:ascii="Arial" w:hAnsi="Arial" w:cs="Arial"/>
          <w:color w:val="000000" w:themeColor="text1"/>
          <w:sz w:val="22"/>
          <w:szCs w:val="22"/>
        </w:rPr>
        <w:fldChar w:fldCharType="end"/>
      </w:r>
      <w:r w:rsidR="0030056E" w:rsidRPr="00946A82">
        <w:rPr>
          <w:rFonts w:ascii="Arial" w:hAnsi="Arial" w:cs="Arial"/>
          <w:color w:val="000000" w:themeColor="text1"/>
          <w:sz w:val="22"/>
          <w:szCs w:val="22"/>
        </w:rPr>
        <w:t xml:space="preserve">. </w:t>
      </w:r>
      <w:r w:rsidR="00510DFF" w:rsidRPr="00946A82">
        <w:rPr>
          <w:rFonts w:ascii="Arial" w:hAnsi="Arial" w:cs="Arial"/>
          <w:color w:val="000000" w:themeColor="text1"/>
          <w:sz w:val="22"/>
          <w:szCs w:val="22"/>
        </w:rPr>
        <w:t xml:space="preserve">In addition to using these, </w:t>
      </w:r>
      <w:r w:rsidR="00234D27" w:rsidRPr="00946A82">
        <w:rPr>
          <w:rFonts w:ascii="Arial" w:hAnsi="Arial" w:cs="Arial"/>
          <w:color w:val="000000" w:themeColor="text1"/>
          <w:sz w:val="22"/>
          <w:szCs w:val="22"/>
        </w:rPr>
        <w:t xml:space="preserve">we will develop a quasi-agent based model where basal cells populate, in a semi-uniform pattern, a 2-D landscape representing the skin from above (the height from the basal cells to the differentiated keratinocytes, and other cell types will remain implicit). The homeostatic function of each basal cell is to populate the tessera (irregular </w:t>
      </w:r>
      <w:r w:rsidR="00234D27" w:rsidRPr="003C391A">
        <w:rPr>
          <w:rFonts w:ascii="Arial" w:hAnsi="Arial" w:cs="Arial"/>
          <w:color w:val="000000"/>
          <w:sz w:val="22"/>
          <w:szCs w:val="22"/>
        </w:rPr>
        <w:t>convex polygon) defined by all surface points nearest to it. The rate at which the basal cell needs to divide depends upon the skin area it services, the rate of surface cell turnover, and the number of subsequent cell divisions accruing to a daughter cell that goes on to eventually differentiate. We assume that basal cells primarily divide asymmetrically. Thus, maintaining but rarely propagating themselves. Mutations can accrue to the basal cell at a very low rate based upon each cell division. In addition to neutral or deleterious mutations, mutations may 1) increase the probability of a symmetric cell division of the basal cell, 2) increase the area serviced by the basal cell at the expense of neighbors (a boundary pressure trait such as contact inhibition), or 3) reduce the background death rate of a basal cell.  These mutations can be associated with known oncogenes or traits revealed in the preliminary results. We can then model UV perturbation (or other insults) as raising the mortality rate of basal cells (thus increasing the tessera size of remaining basal cells) and differentiated cells (further increasing the proliferation rates of surviving basal cells), and acting to increase the mutation rate. Based on model output we can parameterize the model to reflect the time series data</w:t>
      </w:r>
      <w:r w:rsidR="00234D27">
        <w:rPr>
          <w:rFonts w:ascii="Arial" w:hAnsi="Arial" w:cs="Arial"/>
          <w:color w:val="000000"/>
          <w:sz w:val="22"/>
          <w:szCs w:val="22"/>
        </w:rPr>
        <w:t xml:space="preserve"> of clone sizes, distributions, compaction</w:t>
      </w:r>
      <w:r w:rsidR="00234D27" w:rsidRPr="003C391A">
        <w:rPr>
          <w:rFonts w:ascii="Arial" w:hAnsi="Arial" w:cs="Arial"/>
          <w:color w:val="000000"/>
          <w:sz w:val="22"/>
          <w:szCs w:val="22"/>
        </w:rPr>
        <w:t>,</w:t>
      </w:r>
      <w:r w:rsidR="00234D27">
        <w:rPr>
          <w:rFonts w:ascii="Arial" w:hAnsi="Arial" w:cs="Arial"/>
          <w:color w:val="000000"/>
          <w:sz w:val="22"/>
          <w:szCs w:val="22"/>
        </w:rPr>
        <w:t xml:space="preserve"> and mutational states. The mice experiencing t</w:t>
      </w:r>
      <w:r w:rsidR="00234D27" w:rsidRPr="003C391A">
        <w:rPr>
          <w:rFonts w:ascii="Arial" w:hAnsi="Arial" w:cs="Arial"/>
          <w:color w:val="000000"/>
          <w:sz w:val="22"/>
          <w:szCs w:val="22"/>
        </w:rPr>
        <w:t xml:space="preserve">he </w:t>
      </w:r>
      <w:r w:rsidR="00234D27">
        <w:rPr>
          <w:rFonts w:ascii="Arial" w:hAnsi="Arial" w:cs="Arial"/>
          <w:color w:val="000000"/>
          <w:sz w:val="22"/>
          <w:szCs w:val="22"/>
        </w:rPr>
        <w:t xml:space="preserve">Standard Procedure provide a </w:t>
      </w:r>
      <w:r w:rsidR="00234D27" w:rsidRPr="003C391A">
        <w:rPr>
          <w:rFonts w:ascii="Arial" w:hAnsi="Arial" w:cs="Arial"/>
          <w:color w:val="000000"/>
          <w:sz w:val="22"/>
          <w:szCs w:val="22"/>
        </w:rPr>
        <w:t xml:space="preserve">near zero likelihood of cancer in the </w:t>
      </w:r>
      <w:r w:rsidR="00234D27">
        <w:rPr>
          <w:rFonts w:ascii="Arial" w:hAnsi="Arial" w:cs="Arial"/>
          <w:color w:val="000000"/>
          <w:sz w:val="22"/>
          <w:szCs w:val="22"/>
        </w:rPr>
        <w:t>non-UV</w:t>
      </w:r>
      <w:r w:rsidR="00234D27" w:rsidRPr="003C391A">
        <w:rPr>
          <w:rFonts w:ascii="Arial" w:hAnsi="Arial" w:cs="Arial"/>
          <w:color w:val="000000"/>
          <w:sz w:val="22"/>
          <w:szCs w:val="22"/>
        </w:rPr>
        <w:t xml:space="preserve"> areas and the near certainty </w:t>
      </w:r>
      <w:r w:rsidR="00234D27">
        <w:rPr>
          <w:rFonts w:ascii="Arial" w:hAnsi="Arial" w:cs="Arial"/>
          <w:color w:val="000000"/>
          <w:sz w:val="22"/>
          <w:szCs w:val="22"/>
        </w:rPr>
        <w:t xml:space="preserve">in </w:t>
      </w:r>
      <w:r w:rsidR="00234D27" w:rsidRPr="003C391A">
        <w:rPr>
          <w:rFonts w:ascii="Arial" w:hAnsi="Arial" w:cs="Arial"/>
          <w:color w:val="000000"/>
          <w:sz w:val="22"/>
          <w:szCs w:val="22"/>
        </w:rPr>
        <w:t xml:space="preserve">the </w:t>
      </w:r>
      <w:r w:rsidR="00234D27">
        <w:rPr>
          <w:rFonts w:ascii="Arial" w:hAnsi="Arial" w:cs="Arial"/>
          <w:color w:val="000000"/>
          <w:sz w:val="22"/>
          <w:szCs w:val="22"/>
        </w:rPr>
        <w:t xml:space="preserve">UV-exposed </w:t>
      </w:r>
      <w:r w:rsidR="00234D27" w:rsidRPr="003C391A">
        <w:rPr>
          <w:rFonts w:ascii="Arial" w:hAnsi="Arial" w:cs="Arial"/>
          <w:color w:val="000000"/>
          <w:sz w:val="22"/>
          <w:szCs w:val="22"/>
        </w:rPr>
        <w:t>area</w:t>
      </w:r>
      <w:r w:rsidR="00234D27">
        <w:rPr>
          <w:rFonts w:ascii="Arial" w:hAnsi="Arial" w:cs="Arial"/>
          <w:color w:val="000000"/>
          <w:sz w:val="22"/>
          <w:szCs w:val="22"/>
        </w:rPr>
        <w:t>s</w:t>
      </w:r>
      <w:r w:rsidR="00234D27" w:rsidRPr="003C391A">
        <w:rPr>
          <w:rFonts w:ascii="Arial" w:hAnsi="Arial" w:cs="Arial"/>
          <w:color w:val="000000"/>
          <w:sz w:val="22"/>
          <w:szCs w:val="22"/>
        </w:rPr>
        <w:t xml:space="preserve"> following 5 months</w:t>
      </w:r>
      <w:r w:rsidR="00234D27">
        <w:rPr>
          <w:rFonts w:ascii="Arial" w:hAnsi="Arial" w:cs="Arial"/>
          <w:color w:val="000000"/>
          <w:sz w:val="22"/>
          <w:szCs w:val="22"/>
        </w:rPr>
        <w:t>.  The model can be parameterized and fit to Standard Procedure mice and then applied to predict outcomes for the mice undergoing different treatments from the 4 experiments.</w:t>
      </w:r>
      <w:r w:rsidR="00234D27" w:rsidRPr="003C391A">
        <w:rPr>
          <w:rFonts w:ascii="Arial" w:hAnsi="Arial" w:cs="Arial"/>
          <w:color w:val="000000"/>
          <w:sz w:val="22"/>
          <w:szCs w:val="22"/>
        </w:rPr>
        <w:t xml:space="preserve">     </w:t>
      </w:r>
    </w:p>
    <w:p w14:paraId="4AE14FF5" w14:textId="77777777" w:rsidR="00561911" w:rsidRPr="00561911" w:rsidRDefault="00561911" w:rsidP="00DE6519">
      <w:pPr>
        <w:jc w:val="both"/>
        <w:rPr>
          <w:rFonts w:ascii="Arial" w:hAnsi="Arial" w:cs="Arial"/>
          <w:color w:val="000000"/>
          <w:sz w:val="22"/>
          <w:szCs w:val="22"/>
        </w:rPr>
      </w:pPr>
    </w:p>
    <w:p w14:paraId="5677E4E6" w14:textId="4875BCFA" w:rsidR="00D10A8F" w:rsidRDefault="00D10A8F" w:rsidP="00DE6519">
      <w:pPr>
        <w:jc w:val="both"/>
        <w:rPr>
          <w:rFonts w:ascii="Arial" w:hAnsi="Arial" w:cs="Arial"/>
          <w:sz w:val="22"/>
          <w:szCs w:val="22"/>
        </w:rPr>
      </w:pPr>
      <w:r>
        <w:rPr>
          <w:rFonts w:ascii="Arial" w:eastAsia="Times New Roman" w:hAnsi="Arial" w:cs="Arial"/>
          <w:b/>
          <w:i/>
          <w:sz w:val="22"/>
          <w:szCs w:val="22"/>
        </w:rPr>
        <w:t xml:space="preserve">Experiment 1: </w:t>
      </w:r>
      <w:r w:rsidRPr="00EF516D">
        <w:rPr>
          <w:rFonts w:ascii="Arial" w:eastAsia="Times New Roman" w:hAnsi="Arial" w:cs="Arial"/>
          <w:b/>
          <w:i/>
          <w:sz w:val="22"/>
          <w:szCs w:val="22"/>
        </w:rPr>
        <w:t>Timing of clade labelling</w:t>
      </w:r>
      <w:r>
        <w:rPr>
          <w:rFonts w:ascii="Arial" w:eastAsia="Times New Roman" w:hAnsi="Arial" w:cs="Arial"/>
          <w:b/>
          <w:sz w:val="22"/>
          <w:szCs w:val="22"/>
        </w:rPr>
        <w:t xml:space="preserve">: </w:t>
      </w:r>
      <w:r>
        <w:rPr>
          <w:rFonts w:ascii="Arial" w:hAnsi="Arial" w:cs="Arial"/>
          <w:sz w:val="22"/>
          <w:szCs w:val="22"/>
        </w:rPr>
        <w:t>Our first experiment aims to reset the clock on clade identification by adding the tamoxifen at different time points (</w:t>
      </w:r>
      <w:r w:rsidRPr="003826A3">
        <w:rPr>
          <w:rFonts w:ascii="Arial" w:hAnsi="Arial" w:cs="Arial"/>
          <w:b/>
          <w:sz w:val="22"/>
          <w:szCs w:val="22"/>
        </w:rPr>
        <w:t xml:space="preserve">Fig. </w:t>
      </w:r>
      <w:r w:rsidR="00037344">
        <w:rPr>
          <w:rFonts w:ascii="Arial" w:hAnsi="Arial" w:cs="Arial"/>
          <w:b/>
          <w:sz w:val="22"/>
          <w:szCs w:val="22"/>
        </w:rPr>
        <w:t>6</w:t>
      </w:r>
      <w:r>
        <w:rPr>
          <w:rFonts w:ascii="Arial" w:hAnsi="Arial" w:cs="Arial"/>
          <w:sz w:val="22"/>
          <w:szCs w:val="22"/>
        </w:rPr>
        <w:t xml:space="preserve">).  This </w:t>
      </w:r>
      <w:r w:rsidRPr="00782847">
        <w:rPr>
          <w:rFonts w:ascii="Arial" w:hAnsi="Arial" w:cs="Arial"/>
          <w:sz w:val="22"/>
          <w:szCs w:val="22"/>
        </w:rPr>
        <w:t xml:space="preserve">will involve 20 mice divided into 4 treatment groups.  All mice will receive the Standard Procedure with the following adjustments.  The four groups of five mice will vary in when tamoxifen is applied.  Tamoxifen will be applied </w:t>
      </w:r>
      <w:r>
        <w:rPr>
          <w:rFonts w:ascii="Arial" w:hAnsi="Arial" w:cs="Arial"/>
          <w:sz w:val="22"/>
          <w:szCs w:val="22"/>
        </w:rPr>
        <w:t>two weeks prior to</w:t>
      </w:r>
      <w:r w:rsidRPr="00782847">
        <w:rPr>
          <w:rFonts w:ascii="Arial" w:hAnsi="Arial" w:cs="Arial"/>
          <w:sz w:val="22"/>
          <w:szCs w:val="22"/>
        </w:rPr>
        <w:t xml:space="preserve"> either 0</w:t>
      </w:r>
      <w:r>
        <w:rPr>
          <w:rFonts w:ascii="Arial" w:hAnsi="Arial" w:cs="Arial"/>
          <w:sz w:val="22"/>
          <w:szCs w:val="22"/>
        </w:rPr>
        <w:t xml:space="preserve"> (Standard Procedure)</w:t>
      </w:r>
      <w:r w:rsidRPr="00782847">
        <w:rPr>
          <w:rFonts w:ascii="Arial" w:hAnsi="Arial" w:cs="Arial"/>
          <w:sz w:val="22"/>
          <w:szCs w:val="22"/>
        </w:rPr>
        <w:t xml:space="preserve">, 2, 4, or 6 months relative to the application of UV.  </w:t>
      </w:r>
      <w:r>
        <w:rPr>
          <w:rFonts w:ascii="Arial" w:hAnsi="Arial" w:cs="Arial"/>
          <w:sz w:val="22"/>
          <w:szCs w:val="22"/>
        </w:rPr>
        <w:t>We presume that the volume of cells represented by</w:t>
      </w:r>
      <w:r w:rsidRPr="00782847">
        <w:rPr>
          <w:rFonts w:ascii="Arial" w:hAnsi="Arial" w:cs="Arial"/>
          <w:sz w:val="22"/>
          <w:szCs w:val="22"/>
        </w:rPr>
        <w:t xml:space="preserve"> </w:t>
      </w:r>
      <w:r>
        <w:rPr>
          <w:rFonts w:ascii="Arial" w:hAnsi="Arial" w:cs="Arial"/>
          <w:sz w:val="22"/>
          <w:szCs w:val="22"/>
        </w:rPr>
        <w:t>a specific color and contiguous space represents a clade of cells that originated from a single progenitor/basal cell.  The clades over time may see heritable changes (epigenetically or mutationally) tha</w:t>
      </w:r>
      <w:r w:rsidR="00794F7B">
        <w:rPr>
          <w:rFonts w:ascii="Arial" w:hAnsi="Arial" w:cs="Arial"/>
          <w:sz w:val="22"/>
          <w:szCs w:val="22"/>
        </w:rPr>
        <w:t xml:space="preserve">t </w:t>
      </w:r>
      <w:r>
        <w:rPr>
          <w:rFonts w:ascii="Arial" w:hAnsi="Arial" w:cs="Arial"/>
          <w:sz w:val="22"/>
          <w:szCs w:val="22"/>
        </w:rPr>
        <w:t>create distinct branch points and subclades that may now have different ecological and evolutionary properties.   This should especially be true for UV exposed skin during Phase 2 and, in particular, during Phase 3.  When tamoxifen is applied at time 0, any branching of a clade into subclades will be obscured as they will all retain the same color and space. By starting tamoxifen at later time points (of course there is no need to image samples prior to applying tamoxifen) one resets the membership within clades and less or more successful emerging subclades will now manifest with their own colors, volumes and compaction.  Thus</w:t>
      </w:r>
      <w:r w:rsidR="00E949CC">
        <w:rPr>
          <w:rFonts w:ascii="Arial" w:hAnsi="Arial" w:cs="Arial"/>
          <w:sz w:val="22"/>
          <w:szCs w:val="22"/>
        </w:rPr>
        <w:t>,</w:t>
      </w:r>
      <w:r>
        <w:rPr>
          <w:rFonts w:ascii="Arial" w:hAnsi="Arial" w:cs="Arial"/>
          <w:sz w:val="22"/>
          <w:szCs w:val="22"/>
        </w:rPr>
        <w:t xml:space="preserve"> we expect no effects of delaying tamoxifen on non-UV exposed skin other than to create a time delay in observed clade structures.  But, differences in clade metrics (adjusted for the time lag) at 2, 4 and 6 months will reveal and test for Phase 1 (for </w:t>
      </w:r>
      <w:r w:rsidRPr="003826A3">
        <w:rPr>
          <w:rFonts w:ascii="Arial" w:hAnsi="Arial" w:cs="Arial"/>
          <w:b/>
          <w:sz w:val="22"/>
          <w:szCs w:val="22"/>
        </w:rPr>
        <w:t>Aim 1</w:t>
      </w:r>
      <w:r>
        <w:rPr>
          <w:rFonts w:ascii="Arial" w:hAnsi="Arial" w:cs="Arial"/>
          <w:sz w:val="22"/>
          <w:szCs w:val="22"/>
        </w:rPr>
        <w:t xml:space="preserve">), Phase 2 (for </w:t>
      </w:r>
      <w:r w:rsidRPr="003826A3">
        <w:rPr>
          <w:rFonts w:ascii="Arial" w:hAnsi="Arial" w:cs="Arial"/>
          <w:b/>
          <w:sz w:val="22"/>
          <w:szCs w:val="22"/>
        </w:rPr>
        <w:t>Aim</w:t>
      </w:r>
      <w:r>
        <w:rPr>
          <w:rFonts w:ascii="Arial" w:hAnsi="Arial" w:cs="Arial"/>
          <w:b/>
          <w:sz w:val="22"/>
          <w:szCs w:val="22"/>
        </w:rPr>
        <w:t xml:space="preserve"> </w:t>
      </w:r>
      <w:r w:rsidRPr="003826A3">
        <w:rPr>
          <w:rFonts w:ascii="Arial" w:hAnsi="Arial" w:cs="Arial"/>
          <w:b/>
          <w:sz w:val="22"/>
          <w:szCs w:val="22"/>
        </w:rPr>
        <w:t>2</w:t>
      </w:r>
      <w:r>
        <w:rPr>
          <w:rFonts w:ascii="Arial" w:hAnsi="Arial" w:cs="Arial"/>
          <w:sz w:val="22"/>
          <w:szCs w:val="22"/>
        </w:rPr>
        <w:t xml:space="preserve">) and/or Phase 3 (for </w:t>
      </w:r>
      <w:r w:rsidRPr="003826A3">
        <w:rPr>
          <w:rFonts w:ascii="Arial" w:hAnsi="Arial" w:cs="Arial"/>
          <w:b/>
          <w:sz w:val="22"/>
          <w:szCs w:val="22"/>
        </w:rPr>
        <w:t>Aim 3</w:t>
      </w:r>
      <w:r>
        <w:rPr>
          <w:rFonts w:ascii="Arial" w:hAnsi="Arial" w:cs="Arial"/>
          <w:sz w:val="22"/>
          <w:szCs w:val="22"/>
        </w:rPr>
        <w:t>) effects, respectively.</w:t>
      </w:r>
      <w:r w:rsidRPr="00615564">
        <w:rPr>
          <w:rFonts w:ascii="Arial" w:hAnsi="Arial" w:cs="Arial"/>
          <w:noProof/>
          <w:sz w:val="22"/>
          <w:szCs w:val="22"/>
        </w:rPr>
        <w:t xml:space="preserve"> </w:t>
      </w:r>
    </w:p>
    <w:p w14:paraId="2FF48514" w14:textId="79DE8A16" w:rsidR="00D43435" w:rsidRDefault="00D43435" w:rsidP="00D10A8F">
      <w:pPr>
        <w:jc w:val="both"/>
        <w:rPr>
          <w:rFonts w:ascii="Arial" w:hAnsi="Arial" w:cs="Arial"/>
          <w:noProof/>
          <w:sz w:val="22"/>
          <w:szCs w:val="22"/>
        </w:rPr>
      </w:pPr>
    </w:p>
    <w:p w14:paraId="50952611" w14:textId="747B9A56" w:rsidR="00D10A8F" w:rsidRDefault="00D10A8F" w:rsidP="00D10A8F">
      <w:pPr>
        <w:jc w:val="both"/>
        <w:rPr>
          <w:rFonts w:ascii="Arial" w:hAnsi="Arial" w:cs="Arial"/>
          <w:sz w:val="22"/>
          <w:szCs w:val="22"/>
        </w:rPr>
      </w:pPr>
      <w:r>
        <w:rPr>
          <w:rFonts w:ascii="Arial" w:hAnsi="Arial" w:cs="Arial"/>
          <w:b/>
          <w:i/>
          <w:sz w:val="22"/>
          <w:szCs w:val="22"/>
        </w:rPr>
        <w:lastRenderedPageBreak/>
        <w:t xml:space="preserve">Experiment 2: </w:t>
      </w:r>
      <w:r w:rsidRPr="00615564">
        <w:rPr>
          <w:rFonts w:ascii="Arial" w:hAnsi="Arial" w:cs="Arial"/>
          <w:b/>
          <w:i/>
          <w:sz w:val="22"/>
          <w:szCs w:val="22"/>
        </w:rPr>
        <w:t>Dose Spacing</w:t>
      </w:r>
      <w:r>
        <w:rPr>
          <w:rFonts w:ascii="Arial" w:hAnsi="Arial" w:cs="Arial"/>
          <w:b/>
          <w:sz w:val="22"/>
          <w:szCs w:val="22"/>
        </w:rPr>
        <w:t>:</w:t>
      </w:r>
      <w:r>
        <w:rPr>
          <w:rFonts w:ascii="Arial" w:hAnsi="Arial" w:cs="Arial"/>
          <w:b/>
          <w:i/>
          <w:sz w:val="22"/>
          <w:szCs w:val="22"/>
        </w:rPr>
        <w:t xml:space="preserve"> </w:t>
      </w:r>
      <w:r>
        <w:rPr>
          <w:rFonts w:ascii="Arial" w:hAnsi="Arial" w:cs="Arial"/>
          <w:sz w:val="22"/>
          <w:szCs w:val="22"/>
        </w:rPr>
        <w:t>Our second experiment tests for the effects of duration and timing of UV exposure relative to the Standard Procedure (</w:t>
      </w:r>
      <w:r w:rsidRPr="003826A3">
        <w:rPr>
          <w:rFonts w:ascii="Arial" w:hAnsi="Arial" w:cs="Arial"/>
          <w:b/>
          <w:sz w:val="22"/>
          <w:szCs w:val="22"/>
        </w:rPr>
        <w:t xml:space="preserve">Fig. </w:t>
      </w:r>
      <w:r w:rsidR="00037344">
        <w:rPr>
          <w:rFonts w:ascii="Arial" w:hAnsi="Arial" w:cs="Arial"/>
          <w:b/>
          <w:sz w:val="22"/>
          <w:szCs w:val="22"/>
        </w:rPr>
        <w:t>7</w:t>
      </w:r>
      <w:r>
        <w:rPr>
          <w:rFonts w:ascii="Arial" w:hAnsi="Arial" w:cs="Arial"/>
          <w:sz w:val="22"/>
          <w:szCs w:val="22"/>
        </w:rPr>
        <w:t xml:space="preserve">).  This </w:t>
      </w:r>
      <w:r w:rsidRPr="00782847">
        <w:rPr>
          <w:rFonts w:ascii="Arial" w:hAnsi="Arial" w:cs="Arial"/>
          <w:sz w:val="22"/>
          <w:szCs w:val="22"/>
        </w:rPr>
        <w:t>will involve 2</w:t>
      </w:r>
      <w:r>
        <w:rPr>
          <w:rFonts w:ascii="Arial" w:hAnsi="Arial" w:cs="Arial"/>
          <w:sz w:val="22"/>
          <w:szCs w:val="22"/>
        </w:rPr>
        <w:t>5</w:t>
      </w:r>
      <w:r w:rsidRPr="00782847">
        <w:rPr>
          <w:rFonts w:ascii="Arial" w:hAnsi="Arial" w:cs="Arial"/>
          <w:sz w:val="22"/>
          <w:szCs w:val="22"/>
        </w:rPr>
        <w:t xml:space="preserve"> mice divided into </w:t>
      </w:r>
      <w:r>
        <w:rPr>
          <w:rFonts w:ascii="Arial" w:hAnsi="Arial" w:cs="Arial"/>
          <w:sz w:val="22"/>
          <w:szCs w:val="22"/>
        </w:rPr>
        <w:t>5</w:t>
      </w:r>
      <w:r w:rsidRPr="00782847">
        <w:rPr>
          <w:rFonts w:ascii="Arial" w:hAnsi="Arial" w:cs="Arial"/>
          <w:sz w:val="22"/>
          <w:szCs w:val="22"/>
        </w:rPr>
        <w:t xml:space="preserve"> treatment groups.  </w:t>
      </w:r>
      <w:r>
        <w:rPr>
          <w:rFonts w:ascii="Arial" w:hAnsi="Arial" w:cs="Arial"/>
          <w:sz w:val="22"/>
          <w:szCs w:val="22"/>
        </w:rPr>
        <w:t xml:space="preserve">For exposure duration, sets of mice will receive 1, 2 or 3 consecutive months of UV, respectively.  For the timing of dosing, one treatment will receive two 1-month “holidays” from UV in between three 1-month duration UV exposures.  As an additional control to the Standard Procedure, we add a fifth treatment where the mice receive no UV for the first 2-months of sampling and then UV for three consecutive months. Three month exposure results in multiple cancerous lesions with near certainty. We suspect that just </w:t>
      </w:r>
      <w:r w:rsidR="000E207E" w:rsidRPr="00376C12">
        <w:rPr>
          <w:rFonts w:ascii="Arial" w:hAnsi="Arial" w:cs="Arial"/>
          <w:noProof/>
          <w:sz w:val="22"/>
          <w:szCs w:val="22"/>
        </w:rPr>
        <mc:AlternateContent>
          <mc:Choice Requires="wpg">
            <w:drawing>
              <wp:anchor distT="0" distB="0" distL="114300" distR="114300" simplePos="0" relativeHeight="251705344" behindDoc="0" locked="0" layoutInCell="1" allowOverlap="1" wp14:anchorId="3D478205" wp14:editId="5D7D889A">
                <wp:simplePos x="0" y="0"/>
                <wp:positionH relativeFrom="margin">
                  <wp:posOffset>-69846</wp:posOffset>
                </wp:positionH>
                <wp:positionV relativeFrom="paragraph">
                  <wp:posOffset>31014</wp:posOffset>
                </wp:positionV>
                <wp:extent cx="1879600" cy="3239771"/>
                <wp:effectExtent l="0" t="0" r="25400" b="0"/>
                <wp:wrapSquare wrapText="bothSides"/>
                <wp:docPr id="162"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79600" cy="3239771"/>
                          <a:chOff x="0" y="0"/>
                          <a:chExt cx="1880879" cy="3239772"/>
                        </a:xfrm>
                      </wpg:grpSpPr>
                      <wps:wsp>
                        <wps:cNvPr id="163" name="TextBox 103">
                          <a:extLst/>
                        </wps:cNvPr>
                        <wps:cNvSpPr txBox="1"/>
                        <wps:spPr>
                          <a:xfrm>
                            <a:off x="93502" y="1604011"/>
                            <a:ext cx="1760147" cy="1635761"/>
                          </a:xfrm>
                          <a:prstGeom prst="rect">
                            <a:avLst/>
                          </a:prstGeom>
                          <a:noFill/>
                        </wps:spPr>
                        <wps:txbx>
                          <w:txbxContent>
                            <w:p w14:paraId="19CE055D" w14:textId="14B75862" w:rsidR="005C72AF" w:rsidRPr="00F0433F" w:rsidRDefault="005C72AF" w:rsidP="00D43435">
                              <w:pPr>
                                <w:pStyle w:val="NormalWeb"/>
                                <w:spacing w:before="0" w:beforeAutospacing="0" w:after="0" w:afterAutospacing="0"/>
                                <w:jc w:val="both"/>
                                <w:rPr>
                                  <w:sz w:val="36"/>
                                </w:rPr>
                              </w:pPr>
                              <w:r w:rsidRPr="00F0433F">
                                <w:rPr>
                                  <w:rFonts w:ascii="Arial" w:hAnsi="Arial" w:cs="Arial"/>
                                  <w:b/>
                                  <w:color w:val="000000" w:themeColor="text1"/>
                                  <w:kern w:val="24"/>
                                  <w:sz w:val="16"/>
                                  <w:szCs w:val="12"/>
                                </w:rPr>
                                <w:t>Fig</w:t>
                              </w:r>
                              <w:r>
                                <w:rPr>
                                  <w:rFonts w:ascii="Arial" w:hAnsi="Arial" w:cs="Arial"/>
                                  <w:b/>
                                  <w:color w:val="000000" w:themeColor="text1"/>
                                  <w:kern w:val="24"/>
                                  <w:sz w:val="16"/>
                                  <w:szCs w:val="12"/>
                                </w:rPr>
                                <w:t>ure</w:t>
                              </w:r>
                              <w:r w:rsidRPr="00F0433F">
                                <w:rPr>
                                  <w:rFonts w:ascii="Arial" w:hAnsi="Arial" w:cs="Arial"/>
                                  <w:b/>
                                  <w:color w:val="000000" w:themeColor="text1"/>
                                  <w:kern w:val="24"/>
                                  <w:sz w:val="16"/>
                                  <w:szCs w:val="12"/>
                                </w:rPr>
                                <w:t xml:space="preserve"> </w:t>
                              </w:r>
                              <w:r>
                                <w:rPr>
                                  <w:rFonts w:ascii="Arial" w:hAnsi="Arial" w:cs="Arial"/>
                                  <w:b/>
                                  <w:color w:val="000000" w:themeColor="text1"/>
                                  <w:kern w:val="24"/>
                                  <w:sz w:val="16"/>
                                  <w:szCs w:val="12"/>
                                </w:rPr>
                                <w:t>7</w:t>
                              </w:r>
                              <w:r w:rsidRPr="00F0433F">
                                <w:rPr>
                                  <w:rFonts w:ascii="Arial" w:hAnsi="Arial" w:cs="Arial"/>
                                  <w:b/>
                                  <w:color w:val="000000" w:themeColor="text1"/>
                                  <w:kern w:val="24"/>
                                  <w:sz w:val="16"/>
                                  <w:szCs w:val="12"/>
                                </w:rPr>
                                <w:t xml:space="preserve">. </w:t>
                              </w:r>
                              <w:r w:rsidRPr="00F0433F">
                                <w:rPr>
                                  <w:rFonts w:ascii="Arial" w:hAnsi="Arial" w:cs="Arial"/>
                                  <w:b/>
                                  <w:bCs/>
                                  <w:color w:val="000000" w:themeColor="text1"/>
                                  <w:kern w:val="24"/>
                                  <w:sz w:val="16"/>
                                  <w:szCs w:val="12"/>
                                </w:rPr>
                                <w:t>Experimental Plan to Test Effects of Dose Spacing</w:t>
                              </w:r>
                              <w:r w:rsidRPr="00F0433F">
                                <w:rPr>
                                  <w:rFonts w:ascii="Arial" w:hAnsi="Arial" w:cs="Arial"/>
                                  <w:b/>
                                  <w:color w:val="000000" w:themeColor="text1"/>
                                  <w:kern w:val="24"/>
                                  <w:sz w:val="16"/>
                                  <w:szCs w:val="12"/>
                                </w:rPr>
                                <w:t>.</w:t>
                              </w:r>
                              <w:r w:rsidRPr="00F0433F">
                                <w:rPr>
                                  <w:rFonts w:ascii="Arial" w:hAnsi="Arial" w:cs="Arial"/>
                                  <w:color w:val="000000" w:themeColor="text1"/>
                                  <w:kern w:val="24"/>
                                  <w:sz w:val="16"/>
                                  <w:szCs w:val="12"/>
                                </w:rPr>
                                <w:t xml:space="preserve"> Three irradiation regimens are shown – the standard (top – lined in red), one in which the equivalent UV dose is divided (middle) and a control for aging performed by replicating the standard regimen with a delayed start (bottom). The backs of the mice are divided evenly into UV-exposed (yellow) and UV-protected (black) areas. This maximizes the ability to use within-mouse controls for sample comparisons. </w:t>
                              </w:r>
                            </w:p>
                          </w:txbxContent>
                        </wps:txbx>
                        <wps:bodyPr wrap="square" lIns="0" tIns="0" rIns="0" bIns="0" rtlCol="0">
                          <a:spAutoFit/>
                        </wps:bodyPr>
                      </wps:wsp>
                      <wps:wsp>
                        <wps:cNvPr id="164" name="Oval 164">
                          <a:extLst/>
                        </wps:cNvPr>
                        <wps:cNvSpPr/>
                        <wps:spPr>
                          <a:xfrm>
                            <a:off x="1488617" y="827418"/>
                            <a:ext cx="253821" cy="408791"/>
                          </a:xfrm>
                          <a:prstGeom prst="ellipse">
                            <a:avLst/>
                          </a:prstGeom>
                          <a:gradFill flip="none" rotWithShape="1">
                            <a:gsLst>
                              <a:gs pos="49000">
                                <a:sysClr val="windowText" lastClr="000000"/>
                              </a:gs>
                              <a:gs pos="50000">
                                <a:srgbClr val="4472C4">
                                  <a:lumMod val="0"/>
                                  <a:lumOff val="100000"/>
                                </a:srgbClr>
                              </a:gs>
                              <a:gs pos="50000">
                                <a:srgbClr val="FFFF00">
                                  <a:lumMod val="79000"/>
                                  <a:lumOff val="21000"/>
                                </a:srgbClr>
                              </a:gs>
                            </a:gsLst>
                            <a:lin ang="5400000" scaled="0"/>
                            <a:tileRect/>
                          </a:gradFill>
                          <a:ln w="19050" cap="flat" cmpd="sng" algn="ctr">
                            <a:solidFill>
                              <a:sysClr val="windowText" lastClr="000000"/>
                            </a:solidFill>
                            <a:prstDash val="solid"/>
                            <a:miter lim="800000"/>
                          </a:ln>
                          <a:effectLst/>
                        </wps:spPr>
                        <wps:bodyPr rtlCol="0" anchor="ctr"/>
                      </wps:wsp>
                      <wps:wsp>
                        <wps:cNvPr id="165" name="Straight Connector 165">
                          <a:extLst/>
                        </wps:cNvPr>
                        <wps:cNvCnPr>
                          <a:cxnSpLocks/>
                        </wps:cNvCnPr>
                        <wps:spPr>
                          <a:xfrm>
                            <a:off x="1419326" y="1028517"/>
                            <a:ext cx="365760" cy="0"/>
                          </a:xfrm>
                          <a:prstGeom prst="line">
                            <a:avLst/>
                          </a:prstGeom>
                          <a:noFill/>
                          <a:ln w="19050" cap="flat" cmpd="sng" algn="ctr">
                            <a:solidFill>
                              <a:srgbClr val="4472C4"/>
                            </a:solidFill>
                            <a:prstDash val="sysDash"/>
                            <a:miter lim="800000"/>
                          </a:ln>
                          <a:effectLst/>
                        </wps:spPr>
                        <wps:bodyPr/>
                      </wps:wsp>
                      <wps:wsp>
                        <wps:cNvPr id="166" name="Oval 166">
                          <a:extLst/>
                        </wps:cNvPr>
                        <wps:cNvSpPr/>
                        <wps:spPr>
                          <a:xfrm rot="2700000">
                            <a:off x="1650135" y="618127"/>
                            <a:ext cx="92308" cy="149871"/>
                          </a:xfrm>
                          <a:prstGeom prst="ellipse">
                            <a:avLst/>
                          </a:prstGeom>
                          <a:solidFill>
                            <a:sysClr val="windowText" lastClr="000000"/>
                          </a:solidFill>
                          <a:ln w="19050" cap="flat" cmpd="sng" algn="ctr">
                            <a:solidFill>
                              <a:srgbClr val="4472C4">
                                <a:shade val="50000"/>
                              </a:srgbClr>
                            </a:solidFill>
                            <a:prstDash val="solid"/>
                            <a:miter lim="800000"/>
                          </a:ln>
                          <a:effectLst/>
                        </wps:spPr>
                        <wps:bodyPr rtlCol="0" anchor="ctr"/>
                      </wps:wsp>
                      <wps:wsp>
                        <wps:cNvPr id="167" name="Oval 167">
                          <a:extLst/>
                        </wps:cNvPr>
                        <wps:cNvSpPr/>
                        <wps:spPr>
                          <a:xfrm rot="18900000">
                            <a:off x="1501974" y="614349"/>
                            <a:ext cx="92299" cy="149886"/>
                          </a:xfrm>
                          <a:prstGeom prst="ellipse">
                            <a:avLst/>
                          </a:prstGeom>
                          <a:solidFill>
                            <a:sysClr val="windowText" lastClr="000000"/>
                          </a:solidFill>
                          <a:ln w="19050" cap="flat" cmpd="sng" algn="ctr">
                            <a:solidFill>
                              <a:srgbClr val="4472C4">
                                <a:shade val="50000"/>
                              </a:srgbClr>
                            </a:solidFill>
                            <a:prstDash val="solid"/>
                            <a:miter lim="800000"/>
                          </a:ln>
                          <a:effectLst/>
                        </wps:spPr>
                        <wps:bodyPr rtlCol="0" anchor="ctr"/>
                      </wps:wsp>
                      <wps:wsp>
                        <wps:cNvPr id="168" name="Arc 168">
                          <a:extLst/>
                        </wps:cNvPr>
                        <wps:cNvSpPr/>
                        <wps:spPr>
                          <a:xfrm>
                            <a:off x="1431205" y="1238072"/>
                            <a:ext cx="372320" cy="199237"/>
                          </a:xfrm>
                          <a:prstGeom prst="arc">
                            <a:avLst>
                              <a:gd name="adj1" fmla="val 16200000"/>
                              <a:gd name="adj2" fmla="val 152647"/>
                            </a:avLst>
                          </a:prstGeom>
                          <a:noFill/>
                          <a:ln w="19050" cap="flat" cmpd="sng" algn="ctr">
                            <a:solidFill>
                              <a:sysClr val="windowText" lastClr="000000"/>
                            </a:solidFill>
                            <a:prstDash val="solid"/>
                            <a:miter lim="800000"/>
                          </a:ln>
                          <a:effectLst/>
                        </wps:spPr>
                        <wps:bodyPr rtlCol="0" anchor="ctr"/>
                      </wps:wsp>
                      <wps:wsp>
                        <wps:cNvPr id="169" name="Oval 169">
                          <a:extLst/>
                        </wps:cNvPr>
                        <wps:cNvSpPr/>
                        <wps:spPr>
                          <a:xfrm>
                            <a:off x="1534766" y="650946"/>
                            <a:ext cx="161522" cy="176451"/>
                          </a:xfrm>
                          <a:prstGeom prst="ellipse">
                            <a:avLst/>
                          </a:prstGeom>
                          <a:solidFill>
                            <a:sysClr val="windowText" lastClr="000000"/>
                          </a:solidFill>
                          <a:ln w="19050" cap="flat" cmpd="sng" algn="ctr">
                            <a:solidFill>
                              <a:srgbClr val="4472C4">
                                <a:shade val="50000"/>
                              </a:srgbClr>
                            </a:solidFill>
                            <a:prstDash val="solid"/>
                            <a:miter lim="800000"/>
                          </a:ln>
                          <a:effectLst/>
                        </wps:spPr>
                        <wps:bodyPr rtlCol="0" anchor="ctr"/>
                      </wps:wsp>
                      <wps:wsp>
                        <wps:cNvPr id="170" name="TextBox 16">
                          <a:extLst/>
                        </wps:cNvPr>
                        <wps:cNvSpPr txBox="1">
                          <a:spLocks noChangeAspect="1"/>
                        </wps:cNvSpPr>
                        <wps:spPr>
                          <a:xfrm>
                            <a:off x="0" y="824666"/>
                            <a:ext cx="456518" cy="246221"/>
                          </a:xfrm>
                          <a:prstGeom prst="rect">
                            <a:avLst/>
                          </a:prstGeom>
                          <a:noFill/>
                        </wps:spPr>
                        <wps:txbx>
                          <w:txbxContent>
                            <w:p w14:paraId="7F4C414D" w14:textId="77777777" w:rsidR="005C72AF" w:rsidRDefault="005C72AF" w:rsidP="00D43435">
                              <w:pPr>
                                <w:pStyle w:val="NormalWeb"/>
                                <w:spacing w:before="0" w:beforeAutospacing="0" w:after="0" w:afterAutospacing="0"/>
                              </w:pPr>
                              <w:r>
                                <w:rPr>
                                  <w:rFonts w:asciiTheme="minorHAnsi" w:hAnsi="Calibri" w:cstheme="minorBidi"/>
                                  <w:b/>
                                  <w:bCs/>
                                  <w:color w:val="000000" w:themeColor="text1"/>
                                  <w:kern w:val="24"/>
                                  <w:sz w:val="10"/>
                                  <w:szCs w:val="10"/>
                                </w:rPr>
                                <w:t>UV Dose</w:t>
                              </w:r>
                            </w:p>
                            <w:p w14:paraId="2B722993" w14:textId="77777777" w:rsidR="005C72AF" w:rsidRDefault="005C72AF" w:rsidP="00D43435">
                              <w:pPr>
                                <w:pStyle w:val="NormalWeb"/>
                                <w:spacing w:before="0" w:beforeAutospacing="0" w:after="0" w:afterAutospacing="0"/>
                              </w:pPr>
                              <w:r>
                                <w:rPr>
                                  <w:rFonts w:asciiTheme="minorHAnsi" w:hAnsi="Calibri" w:cstheme="minorBidi"/>
                                  <w:b/>
                                  <w:bCs/>
                                  <w:color w:val="000000" w:themeColor="text1"/>
                                  <w:kern w:val="24"/>
                                  <w:sz w:val="10"/>
                                  <w:szCs w:val="10"/>
                                </w:rPr>
                                <w:t>Regimens</w:t>
                              </w:r>
                            </w:p>
                          </w:txbxContent>
                        </wps:txbx>
                        <wps:bodyPr wrap="square" rtlCol="0">
                          <a:spAutoFit/>
                        </wps:bodyPr>
                      </wps:wsp>
                      <wps:wsp>
                        <wps:cNvPr id="171" name="TextBox 61">
                          <a:extLst/>
                        </wps:cNvPr>
                        <wps:cNvSpPr txBox="1">
                          <a:spLocks noChangeAspect="1"/>
                        </wps:cNvSpPr>
                        <wps:spPr>
                          <a:xfrm>
                            <a:off x="16554" y="349113"/>
                            <a:ext cx="341760" cy="169277"/>
                          </a:xfrm>
                          <a:prstGeom prst="rect">
                            <a:avLst/>
                          </a:prstGeom>
                          <a:noFill/>
                        </wps:spPr>
                        <wps:txbx>
                          <w:txbxContent>
                            <w:p w14:paraId="1DC4A495" w14:textId="77777777" w:rsidR="005C72AF" w:rsidRDefault="005C72AF" w:rsidP="00D43435">
                              <w:pPr>
                                <w:pStyle w:val="NormalWeb"/>
                                <w:spacing w:before="0" w:beforeAutospacing="0" w:after="0" w:afterAutospacing="0"/>
                              </w:pPr>
                              <w:r>
                                <w:rPr>
                                  <w:rFonts w:asciiTheme="minorHAnsi" w:hAnsi="Calibri" w:cstheme="minorBidi"/>
                                  <w:b/>
                                  <w:bCs/>
                                  <w:color w:val="000000" w:themeColor="text1"/>
                                  <w:kern w:val="24"/>
                                  <w:sz w:val="10"/>
                                  <w:szCs w:val="10"/>
                                </w:rPr>
                                <w:t>Phase</w:t>
                              </w:r>
                            </w:p>
                          </w:txbxContent>
                        </wps:txbx>
                        <wps:bodyPr wrap="none" rtlCol="0">
                          <a:spAutoFit/>
                        </wps:bodyPr>
                      </wps:wsp>
                      <wps:wsp>
                        <wps:cNvPr id="172" name="TextBox 63">
                          <a:extLst/>
                        </wps:cNvPr>
                        <wps:cNvSpPr txBox="1">
                          <a:spLocks noChangeAspect="1"/>
                        </wps:cNvSpPr>
                        <wps:spPr>
                          <a:xfrm>
                            <a:off x="463108" y="322053"/>
                            <a:ext cx="213520" cy="230832"/>
                          </a:xfrm>
                          <a:prstGeom prst="rect">
                            <a:avLst/>
                          </a:prstGeom>
                          <a:noFill/>
                        </wps:spPr>
                        <wps:txbx>
                          <w:txbxContent>
                            <w:p w14:paraId="11D0A173"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8"/>
                                  <w:szCs w:val="18"/>
                                </w:rPr>
                                <w:t>I</w:t>
                              </w:r>
                            </w:p>
                          </w:txbxContent>
                        </wps:txbx>
                        <wps:bodyPr wrap="none" rtlCol="0">
                          <a:spAutoFit/>
                        </wps:bodyPr>
                      </wps:wsp>
                      <wps:wsp>
                        <wps:cNvPr id="173" name="TextBox 64">
                          <a:extLst/>
                        </wps:cNvPr>
                        <wps:cNvSpPr txBox="1">
                          <a:spLocks noChangeAspect="1"/>
                        </wps:cNvSpPr>
                        <wps:spPr>
                          <a:xfrm>
                            <a:off x="655147" y="323624"/>
                            <a:ext cx="242374" cy="230832"/>
                          </a:xfrm>
                          <a:prstGeom prst="rect">
                            <a:avLst/>
                          </a:prstGeom>
                          <a:noFill/>
                        </wps:spPr>
                        <wps:txbx>
                          <w:txbxContent>
                            <w:p w14:paraId="0B2CB37E"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8"/>
                                  <w:szCs w:val="18"/>
                                </w:rPr>
                                <w:t>II</w:t>
                              </w:r>
                            </w:p>
                          </w:txbxContent>
                        </wps:txbx>
                        <wps:bodyPr wrap="none" rtlCol="0">
                          <a:spAutoFit/>
                        </wps:bodyPr>
                      </wps:wsp>
                      <wps:wsp>
                        <wps:cNvPr id="174" name="TextBox 65">
                          <a:extLst/>
                        </wps:cNvPr>
                        <wps:cNvSpPr txBox="1">
                          <a:spLocks noChangeAspect="1"/>
                        </wps:cNvSpPr>
                        <wps:spPr>
                          <a:xfrm>
                            <a:off x="1022936" y="322053"/>
                            <a:ext cx="271228" cy="230832"/>
                          </a:xfrm>
                          <a:prstGeom prst="rect">
                            <a:avLst/>
                          </a:prstGeom>
                          <a:noFill/>
                        </wps:spPr>
                        <wps:txbx>
                          <w:txbxContent>
                            <w:p w14:paraId="7A34C62D"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8"/>
                                  <w:szCs w:val="18"/>
                                </w:rPr>
                                <w:t>III</w:t>
                              </w:r>
                            </w:p>
                          </w:txbxContent>
                        </wps:txbx>
                        <wps:bodyPr wrap="none" rtlCol="0">
                          <a:spAutoFit/>
                        </wps:bodyPr>
                      </wps:wsp>
                      <wps:wsp>
                        <wps:cNvPr id="175" name="TextBox 94">
                          <a:extLst/>
                        </wps:cNvPr>
                        <wps:cNvSpPr txBox="1">
                          <a:spLocks noChangeAspect="1"/>
                        </wps:cNvSpPr>
                        <wps:spPr>
                          <a:xfrm>
                            <a:off x="1276359" y="1417173"/>
                            <a:ext cx="604520" cy="184150"/>
                          </a:xfrm>
                          <a:prstGeom prst="rect">
                            <a:avLst/>
                          </a:prstGeom>
                          <a:noFill/>
                        </wps:spPr>
                        <wps:txbx>
                          <w:txbxContent>
                            <w:p w14:paraId="01A4000B" w14:textId="77777777" w:rsidR="005C72AF" w:rsidRDefault="005C72AF" w:rsidP="00D43435">
                              <w:pPr>
                                <w:pStyle w:val="NormalWeb"/>
                                <w:spacing w:before="0" w:beforeAutospacing="0" w:after="0" w:afterAutospacing="0"/>
                                <w:jc w:val="center"/>
                              </w:pPr>
                              <w:r>
                                <w:rPr>
                                  <w:rFonts w:asciiTheme="minorHAnsi" w:hAnsi="Calibri" w:cstheme="minorBidi"/>
                                  <w:color w:val="000000" w:themeColor="text1"/>
                                  <w:kern w:val="24"/>
                                  <w:sz w:val="12"/>
                                  <w:szCs w:val="12"/>
                                </w:rPr>
                                <w:t>UV-protected</w:t>
                              </w:r>
                            </w:p>
                          </w:txbxContent>
                        </wps:txbx>
                        <wps:bodyPr wrap="none" rtlCol="0">
                          <a:spAutoFit/>
                        </wps:bodyPr>
                      </wps:wsp>
                      <wps:wsp>
                        <wps:cNvPr id="176" name="Rectangle 176">
                          <a:extLst/>
                        </wps:cNvPr>
                        <wps:cNvSpPr>
                          <a:spLocks noChangeAspect="1"/>
                        </wps:cNvSpPr>
                        <wps:spPr>
                          <a:xfrm rot="16200000">
                            <a:off x="1203829" y="1431287"/>
                            <a:ext cx="103551" cy="137160"/>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177" name="TextBox 97">
                          <a:extLst/>
                        </wps:cNvPr>
                        <wps:cNvSpPr txBox="1">
                          <a:spLocks noChangeAspect="1"/>
                        </wps:cNvSpPr>
                        <wps:spPr>
                          <a:xfrm>
                            <a:off x="558113" y="1408552"/>
                            <a:ext cx="557530" cy="184150"/>
                          </a:xfrm>
                          <a:prstGeom prst="rect">
                            <a:avLst/>
                          </a:prstGeom>
                          <a:noFill/>
                        </wps:spPr>
                        <wps:txbx>
                          <w:txbxContent>
                            <w:p w14:paraId="7051D17A" w14:textId="77777777" w:rsidR="005C72AF" w:rsidRDefault="005C72AF" w:rsidP="00D43435">
                              <w:pPr>
                                <w:pStyle w:val="NormalWeb"/>
                                <w:spacing w:before="0" w:beforeAutospacing="0" w:after="0" w:afterAutospacing="0"/>
                                <w:jc w:val="center"/>
                              </w:pPr>
                              <w:r>
                                <w:rPr>
                                  <w:rFonts w:asciiTheme="minorHAnsi" w:hAnsi="Calibri" w:cstheme="minorBidi"/>
                                  <w:color w:val="000000" w:themeColor="text1"/>
                                  <w:kern w:val="24"/>
                                  <w:sz w:val="12"/>
                                  <w:szCs w:val="12"/>
                                </w:rPr>
                                <w:t>UV-exposed</w:t>
                              </w:r>
                            </w:p>
                          </w:txbxContent>
                        </wps:txbx>
                        <wps:bodyPr wrap="none" rtlCol="0">
                          <a:spAutoFit/>
                        </wps:bodyPr>
                      </wps:wsp>
                      <wps:wsp>
                        <wps:cNvPr id="178" name="Rectangle 178">
                          <a:extLst/>
                        </wps:cNvPr>
                        <wps:cNvSpPr>
                          <a:spLocks noChangeAspect="1"/>
                        </wps:cNvSpPr>
                        <wps:spPr>
                          <a:xfrm rot="16200000">
                            <a:off x="497198" y="1433476"/>
                            <a:ext cx="103551" cy="137160"/>
                          </a:xfrm>
                          <a:prstGeom prst="rect">
                            <a:avLst/>
                          </a:prstGeom>
                          <a:solidFill>
                            <a:srgbClr val="FFFF00"/>
                          </a:solidFill>
                          <a:ln w="6350" cap="flat" cmpd="sng" algn="ctr">
                            <a:solidFill>
                              <a:srgbClr val="4472C4">
                                <a:shade val="50000"/>
                              </a:srgbClr>
                            </a:solidFill>
                            <a:prstDash val="solid"/>
                            <a:miter lim="800000"/>
                          </a:ln>
                          <a:effectLst/>
                        </wps:spPr>
                        <wps:bodyPr rtlCol="0" anchor="ctr"/>
                      </wps:wsp>
                      <wps:wsp>
                        <wps:cNvPr id="179" name="Straight Arrow Connector 179">
                          <a:extLst/>
                        </wps:cNvPr>
                        <wps:cNvCnPr/>
                        <wps:spPr>
                          <a:xfrm rot="16200000">
                            <a:off x="1173322" y="-616300"/>
                            <a:ext cx="0" cy="1381867"/>
                          </a:xfrm>
                          <a:prstGeom prst="straightConnector1">
                            <a:avLst/>
                          </a:prstGeom>
                          <a:noFill/>
                          <a:ln w="15875" cap="flat" cmpd="sng" algn="ctr">
                            <a:solidFill>
                              <a:sysClr val="windowText" lastClr="000000"/>
                            </a:solidFill>
                            <a:prstDash val="solid"/>
                            <a:miter lim="800000"/>
                            <a:headEnd type="none"/>
                            <a:tailEnd type="stealth"/>
                          </a:ln>
                          <a:effectLst/>
                        </wps:spPr>
                        <wps:bodyPr/>
                      </wps:wsp>
                      <wps:wsp>
                        <wps:cNvPr id="189" name="Straight Connector 189">
                          <a:extLst/>
                        </wps:cNvPr>
                        <wps:cNvCnPr/>
                        <wps:spPr>
                          <a:xfrm rot="16200000">
                            <a:off x="408917" y="77114"/>
                            <a:ext cx="146942" cy="0"/>
                          </a:xfrm>
                          <a:prstGeom prst="line">
                            <a:avLst/>
                          </a:prstGeom>
                          <a:noFill/>
                          <a:ln w="15875" cap="flat" cmpd="sng" algn="ctr">
                            <a:solidFill>
                              <a:sysClr val="windowText" lastClr="000000"/>
                            </a:solidFill>
                            <a:prstDash val="solid"/>
                            <a:miter lim="800000"/>
                          </a:ln>
                          <a:effectLst/>
                        </wps:spPr>
                        <wps:bodyPr/>
                      </wps:wsp>
                      <wps:wsp>
                        <wps:cNvPr id="190" name="Straight Connector 190">
                          <a:extLst/>
                        </wps:cNvPr>
                        <wps:cNvCnPr/>
                        <wps:spPr>
                          <a:xfrm rot="16200000">
                            <a:off x="556880" y="74634"/>
                            <a:ext cx="146942" cy="0"/>
                          </a:xfrm>
                          <a:prstGeom prst="line">
                            <a:avLst/>
                          </a:prstGeom>
                          <a:noFill/>
                          <a:ln w="15875" cap="flat" cmpd="sng" algn="ctr">
                            <a:solidFill>
                              <a:sysClr val="windowText" lastClr="000000"/>
                            </a:solidFill>
                            <a:prstDash val="solid"/>
                            <a:miter lim="800000"/>
                          </a:ln>
                          <a:effectLst/>
                        </wps:spPr>
                        <wps:bodyPr/>
                      </wps:wsp>
                      <wps:wsp>
                        <wps:cNvPr id="191" name="Straight Connector 191">
                          <a:extLst/>
                        </wps:cNvPr>
                        <wps:cNvCnPr/>
                        <wps:spPr>
                          <a:xfrm rot="16200000">
                            <a:off x="707600" y="77114"/>
                            <a:ext cx="146942" cy="0"/>
                          </a:xfrm>
                          <a:prstGeom prst="line">
                            <a:avLst/>
                          </a:prstGeom>
                          <a:noFill/>
                          <a:ln w="15875" cap="flat" cmpd="sng" algn="ctr">
                            <a:solidFill>
                              <a:sysClr val="windowText" lastClr="000000"/>
                            </a:solidFill>
                            <a:prstDash val="solid"/>
                            <a:miter lim="800000"/>
                          </a:ln>
                          <a:effectLst/>
                        </wps:spPr>
                        <wps:bodyPr/>
                      </wps:wsp>
                      <wps:wsp>
                        <wps:cNvPr id="192" name="Straight Connector 192">
                          <a:extLst/>
                        </wps:cNvPr>
                        <wps:cNvCnPr/>
                        <wps:spPr>
                          <a:xfrm rot="16200000">
                            <a:off x="863009" y="74634"/>
                            <a:ext cx="146942" cy="0"/>
                          </a:xfrm>
                          <a:prstGeom prst="line">
                            <a:avLst/>
                          </a:prstGeom>
                          <a:noFill/>
                          <a:ln w="15875" cap="flat" cmpd="sng" algn="ctr">
                            <a:solidFill>
                              <a:sysClr val="windowText" lastClr="000000"/>
                            </a:solidFill>
                            <a:prstDash val="solid"/>
                            <a:miter lim="800000"/>
                          </a:ln>
                          <a:effectLst/>
                        </wps:spPr>
                        <wps:bodyPr/>
                      </wps:wsp>
                      <wps:wsp>
                        <wps:cNvPr id="193" name="Straight Connector 193">
                          <a:extLst/>
                        </wps:cNvPr>
                        <wps:cNvCnPr/>
                        <wps:spPr>
                          <a:xfrm rot="16200000">
                            <a:off x="1014750" y="77114"/>
                            <a:ext cx="146942" cy="0"/>
                          </a:xfrm>
                          <a:prstGeom prst="line">
                            <a:avLst/>
                          </a:prstGeom>
                          <a:noFill/>
                          <a:ln w="15875" cap="flat" cmpd="sng" algn="ctr">
                            <a:solidFill>
                              <a:sysClr val="windowText" lastClr="000000"/>
                            </a:solidFill>
                            <a:prstDash val="solid"/>
                            <a:miter lim="800000"/>
                          </a:ln>
                          <a:effectLst/>
                        </wps:spPr>
                        <wps:bodyPr/>
                      </wps:wsp>
                      <wps:wsp>
                        <wps:cNvPr id="211" name="Straight Connector 211">
                          <a:extLst/>
                        </wps:cNvPr>
                        <wps:cNvCnPr/>
                        <wps:spPr>
                          <a:xfrm rot="16200000">
                            <a:off x="1161691" y="77114"/>
                            <a:ext cx="146942" cy="0"/>
                          </a:xfrm>
                          <a:prstGeom prst="line">
                            <a:avLst/>
                          </a:prstGeom>
                          <a:noFill/>
                          <a:ln w="15875" cap="flat" cmpd="sng" algn="ctr">
                            <a:solidFill>
                              <a:sysClr val="windowText" lastClr="000000"/>
                            </a:solidFill>
                            <a:prstDash val="solid"/>
                            <a:miter lim="800000"/>
                          </a:ln>
                          <a:effectLst/>
                        </wps:spPr>
                        <wps:bodyPr/>
                      </wps:wsp>
                      <wps:wsp>
                        <wps:cNvPr id="264" name="Straight Connector 264">
                          <a:extLst/>
                        </wps:cNvPr>
                        <wps:cNvCnPr/>
                        <wps:spPr>
                          <a:xfrm rot="16200000">
                            <a:off x="1314756" y="73471"/>
                            <a:ext cx="146942" cy="0"/>
                          </a:xfrm>
                          <a:prstGeom prst="line">
                            <a:avLst/>
                          </a:prstGeom>
                          <a:noFill/>
                          <a:ln w="15875" cap="flat" cmpd="sng" algn="ctr">
                            <a:solidFill>
                              <a:sysClr val="windowText" lastClr="000000"/>
                            </a:solidFill>
                            <a:prstDash val="solid"/>
                            <a:miter lim="800000"/>
                          </a:ln>
                          <a:effectLst/>
                        </wps:spPr>
                        <wps:bodyPr/>
                      </wps:wsp>
                      <wps:wsp>
                        <wps:cNvPr id="265" name="Straight Connector 265">
                          <a:extLst/>
                        </wps:cNvPr>
                        <wps:cNvCnPr/>
                        <wps:spPr>
                          <a:xfrm rot="16200000">
                            <a:off x="1470165" y="77114"/>
                            <a:ext cx="146942" cy="0"/>
                          </a:xfrm>
                          <a:prstGeom prst="line">
                            <a:avLst/>
                          </a:prstGeom>
                          <a:noFill/>
                          <a:ln w="15875" cap="flat" cmpd="sng" algn="ctr">
                            <a:solidFill>
                              <a:sysClr val="windowText" lastClr="000000"/>
                            </a:solidFill>
                            <a:prstDash val="solid"/>
                            <a:miter lim="800000"/>
                          </a:ln>
                          <a:effectLst/>
                        </wps:spPr>
                        <wps:bodyPr/>
                      </wps:wsp>
                      <wps:wsp>
                        <wps:cNvPr id="266" name="TextBox 111">
                          <a:extLst/>
                        </wps:cNvPr>
                        <wps:cNvSpPr txBox="1"/>
                        <wps:spPr>
                          <a:xfrm>
                            <a:off x="368050" y="135742"/>
                            <a:ext cx="235962" cy="215444"/>
                          </a:xfrm>
                          <a:prstGeom prst="rect">
                            <a:avLst/>
                          </a:prstGeom>
                          <a:noFill/>
                        </wps:spPr>
                        <wps:txbx>
                          <w:txbxContent>
                            <w:p w14:paraId="210FD372"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0</w:t>
                              </w:r>
                            </w:p>
                          </w:txbxContent>
                        </wps:txbx>
                        <wps:bodyPr wrap="none" rtlCol="0">
                          <a:spAutoFit/>
                        </wps:bodyPr>
                      </wps:wsp>
                      <wps:wsp>
                        <wps:cNvPr id="267" name="TextBox 112">
                          <a:extLst/>
                        </wps:cNvPr>
                        <wps:cNvSpPr txBox="1"/>
                        <wps:spPr>
                          <a:xfrm>
                            <a:off x="517939" y="129227"/>
                            <a:ext cx="235962" cy="215444"/>
                          </a:xfrm>
                          <a:prstGeom prst="rect">
                            <a:avLst/>
                          </a:prstGeom>
                          <a:noFill/>
                        </wps:spPr>
                        <wps:txbx>
                          <w:txbxContent>
                            <w:p w14:paraId="7681BA58"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1</w:t>
                              </w:r>
                            </w:p>
                          </w:txbxContent>
                        </wps:txbx>
                        <wps:bodyPr wrap="none" rtlCol="0">
                          <a:spAutoFit/>
                        </wps:bodyPr>
                      </wps:wsp>
                      <wps:wsp>
                        <wps:cNvPr id="268" name="TextBox 113">
                          <a:extLst/>
                        </wps:cNvPr>
                        <wps:cNvSpPr txBox="1"/>
                        <wps:spPr>
                          <a:xfrm>
                            <a:off x="669159" y="129227"/>
                            <a:ext cx="235962" cy="215444"/>
                          </a:xfrm>
                          <a:prstGeom prst="rect">
                            <a:avLst/>
                          </a:prstGeom>
                          <a:noFill/>
                        </wps:spPr>
                        <wps:txbx>
                          <w:txbxContent>
                            <w:p w14:paraId="6DF82E55"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2</w:t>
                              </w:r>
                            </w:p>
                          </w:txbxContent>
                        </wps:txbx>
                        <wps:bodyPr wrap="none" rtlCol="0">
                          <a:spAutoFit/>
                        </wps:bodyPr>
                      </wps:wsp>
                      <wps:wsp>
                        <wps:cNvPr id="269" name="TextBox 114">
                          <a:extLst/>
                        </wps:cNvPr>
                        <wps:cNvSpPr txBox="1"/>
                        <wps:spPr>
                          <a:xfrm>
                            <a:off x="815669" y="127275"/>
                            <a:ext cx="235962" cy="215444"/>
                          </a:xfrm>
                          <a:prstGeom prst="rect">
                            <a:avLst/>
                          </a:prstGeom>
                          <a:noFill/>
                        </wps:spPr>
                        <wps:txbx>
                          <w:txbxContent>
                            <w:p w14:paraId="292A1FBA"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3</w:t>
                              </w:r>
                            </w:p>
                          </w:txbxContent>
                        </wps:txbx>
                        <wps:bodyPr wrap="none" rtlCol="0">
                          <a:spAutoFit/>
                        </wps:bodyPr>
                      </wps:wsp>
                      <wps:wsp>
                        <wps:cNvPr id="270" name="TextBox 115">
                          <a:extLst/>
                        </wps:cNvPr>
                        <wps:cNvSpPr txBox="1"/>
                        <wps:spPr>
                          <a:xfrm>
                            <a:off x="971121" y="130073"/>
                            <a:ext cx="235962" cy="215444"/>
                          </a:xfrm>
                          <a:prstGeom prst="rect">
                            <a:avLst/>
                          </a:prstGeom>
                          <a:noFill/>
                        </wps:spPr>
                        <wps:txbx>
                          <w:txbxContent>
                            <w:p w14:paraId="0B8D70C9"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4</w:t>
                              </w:r>
                            </w:p>
                          </w:txbxContent>
                        </wps:txbx>
                        <wps:bodyPr wrap="none" rtlCol="0">
                          <a:spAutoFit/>
                        </wps:bodyPr>
                      </wps:wsp>
                      <wps:wsp>
                        <wps:cNvPr id="271" name="TextBox 116">
                          <a:extLst/>
                        </wps:cNvPr>
                        <wps:cNvSpPr txBox="1"/>
                        <wps:spPr>
                          <a:xfrm>
                            <a:off x="1127873" y="130339"/>
                            <a:ext cx="235962" cy="215444"/>
                          </a:xfrm>
                          <a:prstGeom prst="rect">
                            <a:avLst/>
                          </a:prstGeom>
                          <a:noFill/>
                        </wps:spPr>
                        <wps:txbx>
                          <w:txbxContent>
                            <w:p w14:paraId="60890B79"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5</w:t>
                              </w:r>
                            </w:p>
                          </w:txbxContent>
                        </wps:txbx>
                        <wps:bodyPr wrap="none" rtlCol="0">
                          <a:spAutoFit/>
                        </wps:bodyPr>
                      </wps:wsp>
                      <wps:wsp>
                        <wps:cNvPr id="272" name="TextBox 117">
                          <a:extLst/>
                        </wps:cNvPr>
                        <wps:cNvSpPr txBox="1"/>
                        <wps:spPr>
                          <a:xfrm>
                            <a:off x="1274813" y="135742"/>
                            <a:ext cx="235962" cy="215444"/>
                          </a:xfrm>
                          <a:prstGeom prst="rect">
                            <a:avLst/>
                          </a:prstGeom>
                          <a:noFill/>
                        </wps:spPr>
                        <wps:txbx>
                          <w:txbxContent>
                            <w:p w14:paraId="401EAAFA"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6</w:t>
                              </w:r>
                            </w:p>
                          </w:txbxContent>
                        </wps:txbx>
                        <wps:bodyPr wrap="none" rtlCol="0">
                          <a:spAutoFit/>
                        </wps:bodyPr>
                      </wps:wsp>
                      <wps:wsp>
                        <wps:cNvPr id="273" name="TextBox 118">
                          <a:extLst/>
                        </wps:cNvPr>
                        <wps:cNvSpPr txBox="1"/>
                        <wps:spPr>
                          <a:xfrm>
                            <a:off x="1426214" y="140309"/>
                            <a:ext cx="235962" cy="215444"/>
                          </a:xfrm>
                          <a:prstGeom prst="rect">
                            <a:avLst/>
                          </a:prstGeom>
                          <a:noFill/>
                        </wps:spPr>
                        <wps:txbx>
                          <w:txbxContent>
                            <w:p w14:paraId="429E34B3"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7</w:t>
                              </w:r>
                            </w:p>
                          </w:txbxContent>
                        </wps:txbx>
                        <wps:bodyPr wrap="none" rtlCol="0">
                          <a:spAutoFit/>
                        </wps:bodyPr>
                      </wps:wsp>
                      <wps:wsp>
                        <wps:cNvPr id="274" name="TextBox 119">
                          <a:extLst/>
                        </wps:cNvPr>
                        <wps:cNvSpPr txBox="1"/>
                        <wps:spPr>
                          <a:xfrm>
                            <a:off x="15412" y="14268"/>
                            <a:ext cx="391454" cy="169277"/>
                          </a:xfrm>
                          <a:prstGeom prst="rect">
                            <a:avLst/>
                          </a:prstGeom>
                          <a:noFill/>
                        </wps:spPr>
                        <wps:txbx>
                          <w:txbxContent>
                            <w:p w14:paraId="442A55C4" w14:textId="77777777" w:rsidR="005C72AF" w:rsidRDefault="005C72AF" w:rsidP="00D43435">
                              <w:pPr>
                                <w:pStyle w:val="NormalWeb"/>
                                <w:spacing w:before="0" w:beforeAutospacing="0" w:after="0" w:afterAutospacing="0"/>
                              </w:pPr>
                              <w:r>
                                <w:rPr>
                                  <w:rFonts w:asciiTheme="minorHAnsi" w:hAnsi="Calibri" w:cstheme="minorBidi"/>
                                  <w:b/>
                                  <w:bCs/>
                                  <w:color w:val="000000" w:themeColor="text1"/>
                                  <w:kern w:val="24"/>
                                  <w:sz w:val="10"/>
                                  <w:szCs w:val="10"/>
                                </w:rPr>
                                <w:t>Months</w:t>
                              </w:r>
                            </w:p>
                          </w:txbxContent>
                        </wps:txbx>
                        <wps:bodyPr wrap="none" rtlCol="0">
                          <a:spAutoFit/>
                        </wps:bodyPr>
                      </wps:wsp>
                      <wps:wsp>
                        <wps:cNvPr id="275" name="Rectangle 275">
                          <a:extLst/>
                        </wps:cNvPr>
                        <wps:cNvSpPr/>
                        <wps:spPr>
                          <a:xfrm rot="5400000" flipV="1">
                            <a:off x="493885" y="594066"/>
                            <a:ext cx="113605" cy="150477"/>
                          </a:xfrm>
                          <a:prstGeom prst="rect">
                            <a:avLst/>
                          </a:prstGeom>
                          <a:solidFill>
                            <a:srgbClr val="FFFF00"/>
                          </a:solidFill>
                          <a:ln w="6350" cap="flat" cmpd="sng" algn="ctr">
                            <a:solidFill>
                              <a:srgbClr val="FF0000"/>
                            </a:solidFill>
                            <a:prstDash val="solid"/>
                            <a:miter lim="800000"/>
                          </a:ln>
                          <a:effectLst/>
                        </wps:spPr>
                        <wps:bodyPr rtlCol="0" anchor="ctr"/>
                      </wps:wsp>
                      <wps:wsp>
                        <wps:cNvPr id="276" name="Rectangle 276">
                          <a:extLst/>
                        </wps:cNvPr>
                        <wps:cNvSpPr/>
                        <wps:spPr>
                          <a:xfrm rot="5400000" flipV="1">
                            <a:off x="793594" y="592614"/>
                            <a:ext cx="113605" cy="150477"/>
                          </a:xfrm>
                          <a:prstGeom prst="rect">
                            <a:avLst/>
                          </a:prstGeom>
                          <a:solidFill>
                            <a:srgbClr val="FFFF00"/>
                          </a:solidFill>
                          <a:ln w="6350" cap="flat" cmpd="sng" algn="ctr">
                            <a:solidFill>
                              <a:srgbClr val="FF0000"/>
                            </a:solidFill>
                            <a:prstDash val="solid"/>
                            <a:miter lim="800000"/>
                          </a:ln>
                          <a:effectLst/>
                        </wps:spPr>
                        <wps:bodyPr rtlCol="0" anchor="ctr"/>
                      </wps:wsp>
                      <wps:wsp>
                        <wps:cNvPr id="277" name="Rectangle 277">
                          <a:extLst/>
                        </wps:cNvPr>
                        <wps:cNvSpPr/>
                        <wps:spPr>
                          <a:xfrm rot="5400000" flipV="1">
                            <a:off x="645427" y="594066"/>
                            <a:ext cx="113605" cy="150477"/>
                          </a:xfrm>
                          <a:prstGeom prst="rect">
                            <a:avLst/>
                          </a:prstGeom>
                          <a:solidFill>
                            <a:srgbClr val="FFFF00"/>
                          </a:solidFill>
                          <a:ln w="6350" cap="flat" cmpd="sng" algn="ctr">
                            <a:solidFill>
                              <a:srgbClr val="FF0000"/>
                            </a:solidFill>
                            <a:prstDash val="solid"/>
                            <a:miter lim="800000"/>
                          </a:ln>
                          <a:effectLst/>
                        </wps:spPr>
                        <wps:bodyPr rtlCol="0" anchor="ctr"/>
                      </wps:wsp>
                      <wps:wsp>
                        <wps:cNvPr id="278" name="Rectangle 278">
                          <a:extLst/>
                        </wps:cNvPr>
                        <wps:cNvSpPr/>
                        <wps:spPr>
                          <a:xfrm rot="5400000" flipV="1">
                            <a:off x="942478" y="592614"/>
                            <a:ext cx="113605" cy="150477"/>
                          </a:xfrm>
                          <a:prstGeom prst="rect">
                            <a:avLst/>
                          </a:prstGeom>
                          <a:solidFill>
                            <a:sysClr val="windowText" lastClr="000000"/>
                          </a:solidFill>
                          <a:ln w="6350" cap="flat" cmpd="sng" algn="ctr">
                            <a:solidFill>
                              <a:srgbClr val="FF0000"/>
                            </a:solidFill>
                            <a:prstDash val="solid"/>
                            <a:miter lim="800000"/>
                          </a:ln>
                          <a:effectLst/>
                        </wps:spPr>
                        <wps:bodyPr rtlCol="0" anchor="ctr"/>
                      </wps:wsp>
                      <wps:wsp>
                        <wps:cNvPr id="279" name="Rectangle 279">
                          <a:extLst/>
                        </wps:cNvPr>
                        <wps:cNvSpPr/>
                        <wps:spPr>
                          <a:xfrm rot="5400000" flipV="1">
                            <a:off x="1095143" y="594672"/>
                            <a:ext cx="113605" cy="150477"/>
                          </a:xfrm>
                          <a:prstGeom prst="rect">
                            <a:avLst/>
                          </a:prstGeom>
                          <a:solidFill>
                            <a:sysClr val="windowText" lastClr="000000"/>
                          </a:solidFill>
                          <a:ln w="6350" cap="flat" cmpd="sng" algn="ctr">
                            <a:solidFill>
                              <a:srgbClr val="FF0000"/>
                            </a:solidFill>
                            <a:prstDash val="solid"/>
                            <a:miter lim="800000"/>
                          </a:ln>
                          <a:effectLst/>
                        </wps:spPr>
                        <wps:bodyPr rtlCol="0" anchor="ctr"/>
                      </wps:wsp>
                      <wps:wsp>
                        <wps:cNvPr id="280" name="Rectangle 280">
                          <a:extLst/>
                        </wps:cNvPr>
                        <wps:cNvSpPr/>
                        <wps:spPr>
                          <a:xfrm rot="5400000" flipV="1">
                            <a:off x="494883" y="738563"/>
                            <a:ext cx="113605" cy="150477"/>
                          </a:xfrm>
                          <a:prstGeom prst="rect">
                            <a:avLst/>
                          </a:prstGeom>
                          <a:solidFill>
                            <a:srgbClr val="FFFF00"/>
                          </a:solidFill>
                          <a:ln w="6350" cap="flat" cmpd="sng" algn="ctr">
                            <a:solidFill>
                              <a:srgbClr val="4472C4">
                                <a:shade val="50000"/>
                              </a:srgbClr>
                            </a:solidFill>
                            <a:prstDash val="solid"/>
                            <a:miter lim="800000"/>
                          </a:ln>
                          <a:effectLst/>
                        </wps:spPr>
                        <wps:bodyPr rtlCol="0" anchor="ctr"/>
                      </wps:wsp>
                      <wps:wsp>
                        <wps:cNvPr id="281" name="Rectangle 281">
                          <a:extLst/>
                        </wps:cNvPr>
                        <wps:cNvSpPr/>
                        <wps:spPr>
                          <a:xfrm rot="5400000" flipV="1">
                            <a:off x="794840" y="737428"/>
                            <a:ext cx="113605" cy="150477"/>
                          </a:xfrm>
                          <a:prstGeom prst="rect">
                            <a:avLst/>
                          </a:prstGeom>
                          <a:solidFill>
                            <a:srgbClr val="FFFF00"/>
                          </a:solidFill>
                          <a:ln w="6350" cap="flat" cmpd="sng" algn="ctr">
                            <a:solidFill>
                              <a:srgbClr val="4472C4">
                                <a:shade val="50000"/>
                              </a:srgbClr>
                            </a:solidFill>
                            <a:prstDash val="solid"/>
                            <a:miter lim="800000"/>
                          </a:ln>
                          <a:effectLst/>
                        </wps:spPr>
                        <wps:bodyPr rtlCol="0" anchor="ctr"/>
                      </wps:wsp>
                      <wps:wsp>
                        <wps:cNvPr id="282" name="Rectangle 282">
                          <a:extLst/>
                        </wps:cNvPr>
                        <wps:cNvSpPr/>
                        <wps:spPr>
                          <a:xfrm rot="5400000" flipV="1">
                            <a:off x="646424" y="738563"/>
                            <a:ext cx="113605" cy="150477"/>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283" name="Rectangle 283">
                          <a:extLst/>
                        </wps:cNvPr>
                        <wps:cNvSpPr/>
                        <wps:spPr>
                          <a:xfrm rot="5400000" flipV="1">
                            <a:off x="944321" y="737428"/>
                            <a:ext cx="113605" cy="150477"/>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284" name="Rectangle 284">
                          <a:extLst/>
                        </wps:cNvPr>
                        <wps:cNvSpPr/>
                        <wps:spPr>
                          <a:xfrm rot="5400000" flipV="1">
                            <a:off x="1094398" y="738563"/>
                            <a:ext cx="113605" cy="150477"/>
                          </a:xfrm>
                          <a:prstGeom prst="rect">
                            <a:avLst/>
                          </a:prstGeom>
                          <a:solidFill>
                            <a:srgbClr val="FFFF00"/>
                          </a:solidFill>
                          <a:ln w="6350" cap="flat" cmpd="sng" algn="ctr">
                            <a:solidFill>
                              <a:srgbClr val="4472C4">
                                <a:shade val="50000"/>
                              </a:srgbClr>
                            </a:solidFill>
                            <a:prstDash val="solid"/>
                            <a:miter lim="800000"/>
                          </a:ln>
                          <a:effectLst/>
                        </wps:spPr>
                        <wps:bodyPr rtlCol="0" anchor="ctr"/>
                      </wps:wsp>
                      <wps:wsp>
                        <wps:cNvPr id="285" name="Rectangle 285">
                          <a:extLst/>
                        </wps:cNvPr>
                        <wps:cNvSpPr/>
                        <wps:spPr>
                          <a:xfrm rot="5400000" flipV="1">
                            <a:off x="495880" y="889039"/>
                            <a:ext cx="113605" cy="150477"/>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286" name="Rectangle 286">
                          <a:extLst/>
                        </wps:cNvPr>
                        <wps:cNvSpPr/>
                        <wps:spPr>
                          <a:xfrm rot="5400000" flipV="1">
                            <a:off x="800234" y="893481"/>
                            <a:ext cx="113605" cy="150477"/>
                          </a:xfrm>
                          <a:prstGeom prst="rect">
                            <a:avLst/>
                          </a:prstGeom>
                          <a:solidFill>
                            <a:srgbClr val="FFFF00"/>
                          </a:solidFill>
                          <a:ln w="6350" cap="flat" cmpd="sng" algn="ctr">
                            <a:solidFill>
                              <a:srgbClr val="4472C4">
                                <a:shade val="50000"/>
                              </a:srgbClr>
                            </a:solidFill>
                            <a:prstDash val="solid"/>
                            <a:miter lim="800000"/>
                          </a:ln>
                          <a:effectLst/>
                        </wps:spPr>
                        <wps:bodyPr rtlCol="0" anchor="ctr"/>
                      </wps:wsp>
                      <wps:wsp>
                        <wps:cNvPr id="287" name="Rectangle 287">
                          <a:extLst/>
                        </wps:cNvPr>
                        <wps:cNvSpPr/>
                        <wps:spPr>
                          <a:xfrm rot="5400000" flipV="1">
                            <a:off x="647421" y="889039"/>
                            <a:ext cx="113605" cy="150477"/>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288" name="Rectangle 288">
                          <a:extLst/>
                        </wps:cNvPr>
                        <wps:cNvSpPr/>
                        <wps:spPr>
                          <a:xfrm rot="5400000" flipV="1">
                            <a:off x="943983" y="889038"/>
                            <a:ext cx="113605" cy="150477"/>
                          </a:xfrm>
                          <a:prstGeom prst="rect">
                            <a:avLst/>
                          </a:prstGeom>
                          <a:solidFill>
                            <a:srgbClr val="FFFF00"/>
                          </a:solidFill>
                          <a:ln w="6350" cap="flat" cmpd="sng" algn="ctr">
                            <a:solidFill>
                              <a:srgbClr val="4472C4">
                                <a:shade val="50000"/>
                              </a:srgbClr>
                            </a:solidFill>
                            <a:prstDash val="solid"/>
                            <a:miter lim="800000"/>
                          </a:ln>
                          <a:effectLst/>
                        </wps:spPr>
                        <wps:bodyPr rtlCol="0" anchor="ctr"/>
                      </wps:wsp>
                      <wps:wsp>
                        <wps:cNvPr id="289" name="Rectangle 289">
                          <a:extLst/>
                        </wps:cNvPr>
                        <wps:cNvSpPr/>
                        <wps:spPr>
                          <a:xfrm rot="5400000" flipV="1">
                            <a:off x="1095143" y="890150"/>
                            <a:ext cx="113605" cy="150477"/>
                          </a:xfrm>
                          <a:prstGeom prst="rect">
                            <a:avLst/>
                          </a:prstGeom>
                          <a:solidFill>
                            <a:srgbClr val="FFFF00"/>
                          </a:solidFill>
                          <a:ln w="6350" cap="flat" cmpd="sng" algn="ctr">
                            <a:solidFill>
                              <a:srgbClr val="4472C4">
                                <a:shade val="50000"/>
                              </a:srgbClr>
                            </a:solidFill>
                            <a:prstDash val="solid"/>
                            <a:miter lim="800000"/>
                          </a:ln>
                          <a:effectLst/>
                        </wps:spPr>
                        <wps:txbx>
                          <w:txbxContent>
                            <w:p w14:paraId="703799E3" w14:textId="77777777" w:rsidR="005C72AF" w:rsidRDefault="005C72AF" w:rsidP="00D43435">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 </w:t>
                              </w:r>
                            </w:p>
                          </w:txbxContent>
                        </wps:txbx>
                        <wps:bodyPr rtlCol="0" anchor="ctr"/>
                      </wps:wsp>
                      <wps:wsp>
                        <wps:cNvPr id="290" name="Left Brace 290">
                          <a:extLst/>
                        </wps:cNvPr>
                        <wps:cNvSpPr/>
                        <wps:spPr>
                          <a:xfrm flipV="1">
                            <a:off x="400519" y="594346"/>
                            <a:ext cx="23917" cy="731520"/>
                          </a:xfrm>
                          <a:prstGeom prst="leftBrace">
                            <a:avLst/>
                          </a:prstGeom>
                          <a:noFill/>
                          <a:ln w="9525" cap="flat" cmpd="sng" algn="ctr">
                            <a:solidFill>
                              <a:sysClr val="windowText" lastClr="000000"/>
                            </a:solidFill>
                            <a:prstDash val="solid"/>
                            <a:miter lim="800000"/>
                          </a:ln>
                          <a:effectLst/>
                        </wps:spPr>
                        <wps:bodyPr rtlCol="0" anchor="ctr"/>
                      </wps:wsp>
                      <wps:wsp>
                        <wps:cNvPr id="291" name="Rectangle 291">
                          <a:extLst/>
                        </wps:cNvPr>
                        <wps:cNvSpPr/>
                        <wps:spPr>
                          <a:xfrm rot="5400000" flipV="1">
                            <a:off x="498520" y="1035424"/>
                            <a:ext cx="113605" cy="150477"/>
                          </a:xfrm>
                          <a:prstGeom prst="rect">
                            <a:avLst/>
                          </a:prstGeom>
                          <a:solidFill>
                            <a:srgbClr val="FFFF00"/>
                          </a:solidFill>
                          <a:ln w="6350" cap="flat" cmpd="sng" algn="ctr">
                            <a:solidFill>
                              <a:srgbClr val="4472C4">
                                <a:shade val="50000"/>
                              </a:srgbClr>
                            </a:solidFill>
                            <a:prstDash val="solid"/>
                            <a:miter lim="800000"/>
                          </a:ln>
                          <a:effectLst/>
                        </wps:spPr>
                        <wps:txbx>
                          <w:txbxContent>
                            <w:p w14:paraId="43C28EA1" w14:textId="77777777" w:rsidR="005C72AF" w:rsidRDefault="005C72AF" w:rsidP="00D43435">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 </w:t>
                              </w:r>
                            </w:p>
                          </w:txbxContent>
                        </wps:txbx>
                        <wps:bodyPr rtlCol="0" anchor="ctr"/>
                      </wps:wsp>
                      <wps:wsp>
                        <wps:cNvPr id="292" name="Rectangle 292">
                          <a:extLst/>
                        </wps:cNvPr>
                        <wps:cNvSpPr/>
                        <wps:spPr>
                          <a:xfrm rot="5400000" flipV="1">
                            <a:off x="498520" y="1188515"/>
                            <a:ext cx="113605" cy="150477"/>
                          </a:xfrm>
                          <a:prstGeom prst="rect">
                            <a:avLst/>
                          </a:prstGeom>
                          <a:solidFill>
                            <a:srgbClr val="FFFF00"/>
                          </a:solidFill>
                          <a:ln w="6350" cap="flat" cmpd="sng" algn="ctr">
                            <a:solidFill>
                              <a:srgbClr val="4472C4">
                                <a:shade val="50000"/>
                              </a:srgbClr>
                            </a:solidFill>
                            <a:prstDash val="solid"/>
                            <a:miter lim="800000"/>
                          </a:ln>
                          <a:effectLst/>
                        </wps:spPr>
                        <wps:txbx>
                          <w:txbxContent>
                            <w:p w14:paraId="3B0571AA" w14:textId="77777777" w:rsidR="005C72AF" w:rsidRDefault="005C72AF" w:rsidP="00D43435">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 </w:t>
                              </w:r>
                            </w:p>
                          </w:txbxContent>
                        </wps:txbx>
                        <wps:bodyPr rtlCol="0" anchor="ctr"/>
                      </wps:wsp>
                      <wps:wsp>
                        <wps:cNvPr id="293" name="Rectangle 293">
                          <a:extLst/>
                        </wps:cNvPr>
                        <wps:cNvSpPr/>
                        <wps:spPr>
                          <a:xfrm rot="5400000" flipV="1">
                            <a:off x="650920" y="1187824"/>
                            <a:ext cx="113605" cy="150477"/>
                          </a:xfrm>
                          <a:prstGeom prst="rect">
                            <a:avLst/>
                          </a:prstGeom>
                          <a:solidFill>
                            <a:srgbClr val="FFFF00"/>
                          </a:solidFill>
                          <a:ln w="6350" cap="flat" cmpd="sng" algn="ctr">
                            <a:solidFill>
                              <a:srgbClr val="4472C4">
                                <a:shade val="50000"/>
                              </a:srgbClr>
                            </a:solidFill>
                            <a:prstDash val="solid"/>
                            <a:miter lim="800000"/>
                          </a:ln>
                          <a:effectLst/>
                        </wps:spPr>
                        <wps:txbx>
                          <w:txbxContent>
                            <w:p w14:paraId="53F1F54B" w14:textId="77777777" w:rsidR="005C72AF" w:rsidRDefault="005C72AF" w:rsidP="00D43435">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 </w:t>
                              </w:r>
                            </w:p>
                          </w:txbxContent>
                        </wps:txbx>
                        <wps:bodyPr rtlCol="0" anchor="ctr"/>
                      </wps:wsp>
                      <wps:wsp>
                        <wps:cNvPr id="294" name="Rectangle 294">
                          <a:extLst/>
                        </wps:cNvPr>
                        <wps:cNvSpPr/>
                        <wps:spPr>
                          <a:xfrm rot="5400000" flipV="1">
                            <a:off x="647421" y="1034988"/>
                            <a:ext cx="113605" cy="150477"/>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295" name="Rectangle 295">
                          <a:extLst/>
                        </wps:cNvPr>
                        <wps:cNvSpPr/>
                        <wps:spPr>
                          <a:xfrm rot="5400000" flipV="1">
                            <a:off x="800234" y="1034988"/>
                            <a:ext cx="113605" cy="150477"/>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296" name="Rectangle 296">
                          <a:extLst/>
                        </wps:cNvPr>
                        <wps:cNvSpPr/>
                        <wps:spPr>
                          <a:xfrm rot="5400000" flipV="1">
                            <a:off x="950711" y="1034956"/>
                            <a:ext cx="113605" cy="150477"/>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297" name="Rectangle 297">
                          <a:extLst/>
                        </wps:cNvPr>
                        <wps:cNvSpPr/>
                        <wps:spPr>
                          <a:xfrm rot="5400000" flipV="1">
                            <a:off x="1103524" y="1034956"/>
                            <a:ext cx="113605" cy="150477"/>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298" name="Rectangle 298">
                          <a:extLst/>
                        </wps:cNvPr>
                        <wps:cNvSpPr/>
                        <wps:spPr>
                          <a:xfrm rot="5400000" flipV="1">
                            <a:off x="805576" y="1187356"/>
                            <a:ext cx="113605" cy="150477"/>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299" name="Rectangle 299">
                          <a:extLst/>
                        </wps:cNvPr>
                        <wps:cNvSpPr/>
                        <wps:spPr>
                          <a:xfrm rot="5400000" flipV="1">
                            <a:off x="957976" y="1187414"/>
                            <a:ext cx="113605" cy="150477"/>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300" name="Rectangle 300">
                          <a:extLst/>
                        </wps:cNvPr>
                        <wps:cNvSpPr/>
                        <wps:spPr>
                          <a:xfrm rot="5400000" flipV="1">
                            <a:off x="1109872" y="1187356"/>
                            <a:ext cx="113605" cy="150477"/>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g:wgp>
                  </a:graphicData>
                </a:graphic>
                <wp14:sizeRelH relativeFrom="margin">
                  <wp14:pctWidth>0</wp14:pctWidth>
                </wp14:sizeRelH>
              </wp:anchor>
            </w:drawing>
          </mc:Choice>
          <mc:Fallback>
            <w:pict>
              <v:group w14:anchorId="3D478205" id="Group 4" o:spid="_x0000_s1143" style="position:absolute;left:0;text-align:left;margin-left:-5.5pt;margin-top:2.45pt;width:148pt;height:255.1pt;z-index:251705344;mso-position-horizontal-relative:margin;mso-width-relative:margin" coordsize="18808,32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">
                <v:shape id="TextBox 103" o:spid="_x0000_s1144" type="#_x0000_t202" style="position:absolute;left:935;top:16040;width:17601;height:16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cPMAA&#10;AADcAAAADwAAAGRycy9kb3ducmV2LnhtbERPTYvCMBC9L/gfwgheFk2rULQaRRYF8aa7F29DM7bF&#10;ZlKabFv99UYQvM3jfc5q05tKtNS40rKCeBKBIM6sLjlX8Pe7H89BOI+ssbJMCu7kYLMefK0w1bbj&#10;E7Vnn4sQwi5FBYX3dSqlywoy6Ca2Jg7c1TYGfYBNLnWDXQg3lZxGUSINlhwaCqzpp6Dsdv43CpJ+&#10;V38fFzTtHlnV8uURx55ipUbDfrsE4an3H/HbfdBhfjKD1zPhAr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BXcPMAAAADcAAAADwAAAAAAAAAAAAAAAACYAgAAZHJzL2Rvd25y&#10;ZXYueG1sUEsFBgAAAAAEAAQA9QAAAIUDAAAAAA==&#10;" filled="f" stroked="f">
                  <v:textbox style="mso-fit-shape-to-text:t" inset="0,0,0,0">
                    <w:txbxContent>
                      <w:p w14:paraId="19CE055D" w14:textId="14B75862" w:rsidR="005C72AF" w:rsidRPr="00F0433F" w:rsidRDefault="005C72AF" w:rsidP="00D43435">
                        <w:pPr>
                          <w:pStyle w:val="NormalWeb"/>
                          <w:spacing w:before="0" w:beforeAutospacing="0" w:after="0" w:afterAutospacing="0"/>
                          <w:jc w:val="both"/>
                          <w:rPr>
                            <w:sz w:val="36"/>
                          </w:rPr>
                        </w:pPr>
                        <w:r w:rsidRPr="00F0433F">
                          <w:rPr>
                            <w:rFonts w:ascii="Arial" w:hAnsi="Arial" w:cs="Arial"/>
                            <w:b/>
                            <w:color w:val="000000" w:themeColor="text1"/>
                            <w:kern w:val="24"/>
                            <w:sz w:val="16"/>
                            <w:szCs w:val="12"/>
                          </w:rPr>
                          <w:t>Fig</w:t>
                        </w:r>
                        <w:r>
                          <w:rPr>
                            <w:rFonts w:ascii="Arial" w:hAnsi="Arial" w:cs="Arial"/>
                            <w:b/>
                            <w:color w:val="000000" w:themeColor="text1"/>
                            <w:kern w:val="24"/>
                            <w:sz w:val="16"/>
                            <w:szCs w:val="12"/>
                          </w:rPr>
                          <w:t>ure</w:t>
                        </w:r>
                        <w:r w:rsidRPr="00F0433F">
                          <w:rPr>
                            <w:rFonts w:ascii="Arial" w:hAnsi="Arial" w:cs="Arial"/>
                            <w:b/>
                            <w:color w:val="000000" w:themeColor="text1"/>
                            <w:kern w:val="24"/>
                            <w:sz w:val="16"/>
                            <w:szCs w:val="12"/>
                          </w:rPr>
                          <w:t xml:space="preserve"> </w:t>
                        </w:r>
                        <w:r>
                          <w:rPr>
                            <w:rFonts w:ascii="Arial" w:hAnsi="Arial" w:cs="Arial"/>
                            <w:b/>
                            <w:color w:val="000000" w:themeColor="text1"/>
                            <w:kern w:val="24"/>
                            <w:sz w:val="16"/>
                            <w:szCs w:val="12"/>
                          </w:rPr>
                          <w:t>7</w:t>
                        </w:r>
                        <w:r w:rsidRPr="00F0433F">
                          <w:rPr>
                            <w:rFonts w:ascii="Arial" w:hAnsi="Arial" w:cs="Arial"/>
                            <w:b/>
                            <w:color w:val="000000" w:themeColor="text1"/>
                            <w:kern w:val="24"/>
                            <w:sz w:val="16"/>
                            <w:szCs w:val="12"/>
                          </w:rPr>
                          <w:t xml:space="preserve">. </w:t>
                        </w:r>
                        <w:r w:rsidRPr="00F0433F">
                          <w:rPr>
                            <w:rFonts w:ascii="Arial" w:hAnsi="Arial" w:cs="Arial"/>
                            <w:b/>
                            <w:bCs/>
                            <w:color w:val="000000" w:themeColor="text1"/>
                            <w:kern w:val="24"/>
                            <w:sz w:val="16"/>
                            <w:szCs w:val="12"/>
                          </w:rPr>
                          <w:t>Experimental Plan to Test Effects of Dose Spacing</w:t>
                        </w:r>
                        <w:r w:rsidRPr="00F0433F">
                          <w:rPr>
                            <w:rFonts w:ascii="Arial" w:hAnsi="Arial" w:cs="Arial"/>
                            <w:b/>
                            <w:color w:val="000000" w:themeColor="text1"/>
                            <w:kern w:val="24"/>
                            <w:sz w:val="16"/>
                            <w:szCs w:val="12"/>
                          </w:rPr>
                          <w:t>.</w:t>
                        </w:r>
                        <w:r w:rsidRPr="00F0433F">
                          <w:rPr>
                            <w:rFonts w:ascii="Arial" w:hAnsi="Arial" w:cs="Arial"/>
                            <w:color w:val="000000" w:themeColor="text1"/>
                            <w:kern w:val="24"/>
                            <w:sz w:val="16"/>
                            <w:szCs w:val="12"/>
                          </w:rPr>
                          <w:t xml:space="preserve"> Three irradiation regimens are shown – the standard (top – lined in red), one in which the equivalent UV dose is divided (middle) and a control for aging performed by replicating the standard regimen with a delayed start (bottom). The backs of the mice are divided evenly into UV-exposed (yellow) and UV-protected (black) areas. This maximizes the ability to use within-mouse controls for sample comparisons. </w:t>
                        </w:r>
                      </w:p>
                    </w:txbxContent>
                  </v:textbox>
                </v:shape>
                <v:oval id="Oval 164" o:spid="_x0000_s1145" style="position:absolute;left:14886;top:8274;width:2538;height:4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y1UcIA&#10;AADcAAAADwAAAGRycy9kb3ducmV2LnhtbERP3WrCMBS+H/gO4QjejJmuSCnVKOIYCkOGugc4Nse2&#10;2JyUJLP17RdB2N35+H7PYjWYVtzI+caygvdpAoK4tLrhSsHP6fMtB+EDssbWMim4k4fVcvSywELb&#10;ng90O4ZKxBD2BSqoQ+gKKX1Zk0E/tR1x5C7WGQwRukpqh30MN61MkySTBhuODTV2tKmpvB5/jQJ/&#10;Puy+9un2o381aea+u/x0b3OlJuNhPQcRaAj/4qd7p+P8bAaPZ+IF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LVRwgAAANwAAAAPAAAAAAAAAAAAAAAAAJgCAABkcnMvZG93&#10;bnJldi54bWxQSwUGAAAAAAQABAD1AAAAhwMAAAAA&#10;" fillcolor="windowText" strokecolor="windowText" strokeweight="1.5pt">
                  <v:fill color2="#ffff36" rotate="t" colors="0 windowText;32113f windowText;.5 white" focus="100%" type="gradient">
                    <o:fill v:ext="view" type="gradientUnscaled"/>
                  </v:fill>
                  <v:stroke joinstyle="miter"/>
                </v:oval>
                <v:line id="Straight Connector 165" o:spid="_x0000_s1146" style="position:absolute;visibility:visible;mso-wrap-style:square" from="14193,10285" to="17850,10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8ZsMAAADcAAAADwAAAGRycy9kb3ducmV2LnhtbERPTWvCQBC9F/wPywi91U2FikQ3oUQE&#10;Cz3YNIjeptlpEszOht2tpv/eLQi9zeN9zjofTS8u5HxnWcHzLAFBXFvdcaOg+tw+LUH4gKyxt0wK&#10;fslDnk0e1phqe+UPupShETGEfYoK2hCGVEpft2TQz+xAHLlv6wyGCF0jtcNrDDe9nCfJQhrsODa0&#10;OFDRUn0uf4yCt205P+yDfm++jqezLKrSFZtOqcfp+LoCEWgM/+K7e6fj/MUL/D0TL5D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AfGbDAAAA3AAAAA8AAAAAAAAAAAAA&#10;AAAAoQIAAGRycy9kb3ducmV2LnhtbFBLBQYAAAAABAAEAPkAAACRAwAAAAA=&#10;" strokecolor="#4472c4" strokeweight="1.5pt">
                  <v:stroke dashstyle="3 1" joinstyle="miter"/>
                  <o:lock v:ext="edit" shapetype="f"/>
                </v:line>
                <v:oval id="Oval 166" o:spid="_x0000_s1147" style="position:absolute;left:16501;top:6181;width:923;height:1499;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W9MEA&#10;AADcAAAADwAAAGRycy9kb3ducmV2LnhtbERPz0vDMBS+C/4P4QnebFJxQbplYxYmvezgJnp9NG9t&#10;WfNSkrjV/94Igrf38f18q83sRnGhEAfPBspCgSBuvR24M/B+3D08g4gJ2eLomQx8U4TN+vZmhZX1&#10;V36jyyF1IodwrNBAn9JUSRnbnhzGwk/EmTv54DBlGDppA15zuBvlo1JaOhw4N/Q4Ud1Tez58OQPq&#10;k+uP1/KF1UI+lbugG72vG2Pu7+btEkSiOf2L/9yNzfO1ht9n8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cVvTBAAAA3AAAAA8AAAAAAAAAAAAAAAAAmAIAAGRycy9kb3du&#10;cmV2LnhtbFBLBQYAAAAABAAEAPUAAACGAwAAAAA=&#10;" fillcolor="windowText" strokecolor="#2f528f" strokeweight="1.5pt">
                  <v:stroke joinstyle="miter"/>
                </v:oval>
                <v:oval id="Oval 167" o:spid="_x0000_s1148" style="position:absolute;left:15019;top:6143;width:923;height:1499;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5F8IA&#10;AADcAAAADwAAAGRycy9kb3ducmV2LnhtbERPS2vCQBC+C/6HZQRvdWPFB6mrWPEFPRRjex+y0ySY&#10;nQ3Z1UR/vSsUvM3H95z5sjWluFLtCssKhoMIBHFqdcGZgp/T9m0GwnlkjaVlUnAjB8tFtzPHWNuG&#10;j3RNfCZCCLsYFeTeV7GULs3JoBvYijhwf7Y26AOsM6lrbEK4KeV7FE2kwYJDQ44VrXNKz8nFKNil&#10;Y3/62n9u79/Jb9HY41mPbhul+r129QHCU+tf4n/3QYf5kyk8nw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c3kXwgAAANwAAAAPAAAAAAAAAAAAAAAAAJgCAABkcnMvZG93&#10;bnJldi54bWxQSwUGAAAAAAQABAD1AAAAhwMAAAAA&#10;" fillcolor="windowText" strokecolor="#2f528f" strokeweight="1.5pt">
                  <v:stroke joinstyle="miter"/>
                </v:oval>
                <v:shape id="Arc 168" o:spid="_x0000_s1149" style="position:absolute;left:14312;top:12380;width:3723;height:1993;visibility:visible;mso-wrap-style:square;v-text-anchor:middle" coordsize="372320,199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vYcUA&#10;AADcAAAADwAAAGRycy9kb3ducmV2LnhtbESPT2vDMAzF74V9B6NBL2V1VmgYWd0yBqG9jf479CZi&#10;JQ6L5RB7bdpPPx0Gu0m8p/d+Wm1G36krDbENbOB1noEiroJtuTFwOpYvb6BiQrbYBSYDd4qwWT9N&#10;VljYcOM9XQ+pURLCsUADLqW+0DpWjjzGeeiJRavD4DHJOjTaDniTcN/pRZbl2mPL0uCwp09H1ffh&#10;xxso8/6yvMzO9/i1a+vzo+aZK7fGTJ/Hj3dQicb0b/673lnBz4VWnpEJ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9hxQAAANwAAAAPAAAAAAAAAAAAAAAAAJgCAABkcnMv&#10;ZG93bnJldi54bWxQSwUGAAAAAAQABAD1AAAAigMAAAAA&#10;" path="m186160,nsc217983,,249275,4366,277048,12680v63675,19062,100671,56273,94634,95182l186160,99619,186160,xem186160,nfc217983,,249275,4366,277048,12680v63675,19062,100671,56273,94634,95182e" filled="f" strokecolor="windowText" strokeweight="1.5pt">
                  <v:stroke joinstyle="miter"/>
                  <v:path arrowok="t" o:connecttype="custom" o:connectlocs="186160,0;277048,12680;371682,107862" o:connectangles="0,0,0"/>
                </v:shape>
                <v:oval id="Oval 169" o:spid="_x0000_s1150" style="position:absolute;left:15347;top:6509;width:1615;height:1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oC4cQA&#10;AADcAAAADwAAAGRycy9kb3ducmV2LnhtbERPS2uDQBC+F/oflin0VtfkIKl1E/IgkJZSiObQ4+BO&#10;VOLOiruJ2l/fLRRym4/vOdlqNK24Ue8aywpmUQyCuLS64UrBqdi/LEA4j6yxtUwKJnKwWj4+ZJhq&#10;O/CRbrmvRAhhl6KC2vsuldKVNRl0ke2IA3e2vUEfYF9J3eMQwk0r53GcSIMNh4YaO9rWVF7yq1Gw&#10;WP98zOLpfbhetp/f5mssNi3tlHp+GtdvIDyN/i7+dx90mJ+8wt8z4Q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KAuHEAAAA3AAAAA8AAAAAAAAAAAAAAAAAmAIAAGRycy9k&#10;b3ducmV2LnhtbFBLBQYAAAAABAAEAPUAAACJAwAAAAA=&#10;" fillcolor="windowText" strokecolor="#2f528f" strokeweight="1.5pt">
                  <v:stroke joinstyle="miter"/>
                </v:oval>
                <v:shape id="TextBox 16" o:spid="_x0000_s1151" type="#_x0000_t202" style="position:absolute;top:8246;width:4565;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pVMMA&#10;AADcAAAADwAAAGRycy9kb3ducmV2LnhtbESPT4vCQAzF7wt+hyHC3tapHlSqo4h/QPYg6C6eYye2&#10;1U6mdEat394cBG8J7+W9X6bz1lXqTk0oPRvo9xJQxJm3JecG/v82P2NQISJbrDyTgScFmM86X1NM&#10;rX/wnu6HmCsJ4ZCigSLGOtU6ZAU5DD1fE4t29o3DKGuTa9vgQ8JdpQdJMtQOS5aGAmtaFpRdDzdn&#10;YDTerOyA6fpLq2x9Wuzc8Xhxxnx328UEVKQ2fszv660V/JHgyzMygZ6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SpVMMAAADcAAAADwAAAAAAAAAAAAAAAACYAgAAZHJzL2Rv&#10;d25yZXYueG1sUEsFBgAAAAAEAAQA9QAAAIgDAAAAAA==&#10;" filled="f" stroked="f">
                  <v:path arrowok="t"/>
                  <o:lock v:ext="edit" aspectratio="t"/>
                  <v:textbox style="mso-fit-shape-to-text:t">
                    <w:txbxContent>
                      <w:p w14:paraId="7F4C414D" w14:textId="77777777" w:rsidR="005C72AF" w:rsidRDefault="005C72AF" w:rsidP="00D43435">
                        <w:pPr>
                          <w:pStyle w:val="NormalWeb"/>
                          <w:spacing w:before="0" w:beforeAutospacing="0" w:after="0" w:afterAutospacing="0"/>
                        </w:pPr>
                        <w:r>
                          <w:rPr>
                            <w:rFonts w:asciiTheme="minorHAnsi" w:hAnsi="Calibri" w:cstheme="minorBidi"/>
                            <w:b/>
                            <w:bCs/>
                            <w:color w:val="000000" w:themeColor="text1"/>
                            <w:kern w:val="24"/>
                            <w:sz w:val="10"/>
                            <w:szCs w:val="10"/>
                          </w:rPr>
                          <w:t>UV Dose</w:t>
                        </w:r>
                      </w:p>
                      <w:p w14:paraId="2B722993" w14:textId="77777777" w:rsidR="005C72AF" w:rsidRDefault="005C72AF" w:rsidP="00D43435">
                        <w:pPr>
                          <w:pStyle w:val="NormalWeb"/>
                          <w:spacing w:before="0" w:beforeAutospacing="0" w:after="0" w:afterAutospacing="0"/>
                        </w:pPr>
                        <w:r>
                          <w:rPr>
                            <w:rFonts w:asciiTheme="minorHAnsi" w:hAnsi="Calibri" w:cstheme="minorBidi"/>
                            <w:b/>
                            <w:bCs/>
                            <w:color w:val="000000" w:themeColor="text1"/>
                            <w:kern w:val="24"/>
                            <w:sz w:val="10"/>
                            <w:szCs w:val="10"/>
                          </w:rPr>
                          <w:t>Regimens</w:t>
                        </w:r>
                      </w:p>
                    </w:txbxContent>
                  </v:textbox>
                </v:shape>
                <v:shape id="TextBox 61" o:spid="_x0000_s1152" type="#_x0000_t202" style="position:absolute;left:165;top:3491;width:3418;height:16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1NVsIA&#10;AADcAAAADwAAAGRycy9kb3ducmV2LnhtbERPTWsCMRC9F/ofwhS8FM2qoLIaRQqFQntx1fuwGXcX&#10;N5M1SdfYX98Igrd5vM9ZbaJpRU/ON5YVjEcZCOLS6oYrBYf953ABwgdkja1lUnAjD5v168sKc22v&#10;vKO+CJVIIexzVFCH0OVS+rImg35kO+LEnawzGBJ0ldQOrynctHKSZTNpsOHUUGNHHzWV5+LXKNDF&#10;8W/vppf4vv3eTarjrIyX/kepwVvcLkEEiuEpfri/dJo/H8P9mXS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U1WwgAAANwAAAAPAAAAAAAAAAAAAAAAAJgCAABkcnMvZG93&#10;bnJldi54bWxQSwUGAAAAAAQABAD1AAAAhwMAAAAA&#10;" filled="f" stroked="f">
                  <v:path arrowok="t"/>
                  <o:lock v:ext="edit" aspectratio="t"/>
                  <v:textbox style="mso-fit-shape-to-text:t">
                    <w:txbxContent>
                      <w:p w14:paraId="1DC4A495" w14:textId="77777777" w:rsidR="005C72AF" w:rsidRDefault="005C72AF" w:rsidP="00D43435">
                        <w:pPr>
                          <w:pStyle w:val="NormalWeb"/>
                          <w:spacing w:before="0" w:beforeAutospacing="0" w:after="0" w:afterAutospacing="0"/>
                        </w:pPr>
                        <w:r>
                          <w:rPr>
                            <w:rFonts w:asciiTheme="minorHAnsi" w:hAnsi="Calibri" w:cstheme="minorBidi"/>
                            <w:b/>
                            <w:bCs/>
                            <w:color w:val="000000" w:themeColor="text1"/>
                            <w:kern w:val="24"/>
                            <w:sz w:val="10"/>
                            <w:szCs w:val="10"/>
                          </w:rPr>
                          <w:t>Phase</w:t>
                        </w:r>
                      </w:p>
                    </w:txbxContent>
                  </v:textbox>
                </v:shape>
                <v:shape id="TextBox 63" o:spid="_x0000_s1153" type="#_x0000_t202" style="position:absolute;left:4631;top:3220;width:2135;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IcIA&#10;AADcAAAADwAAAGRycy9kb3ducmV2LnhtbERP32vCMBB+H+x/CCf4Mma6Cm5Uo8hAENyLdb4fzdkW&#10;m0tNshr96xdhsLf7+H7eYhVNJwZyvrWs4G2SgSCurG65VvB92Lx+gPABWWNnmRTcyMNq+fy0wELb&#10;K+9pKEMtUgj7AhU0IfSFlL5qyKCf2J44cSfrDIYEXS21w2sKN53Ms2wmDbacGhrs6bOh6lz+GAW6&#10;PN4PbnqJL+vdPq+Psypehi+lxqO4noMIFMO/+M+91Wn+ew6PZ9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39MhwgAAANwAAAAPAAAAAAAAAAAAAAAAAJgCAABkcnMvZG93&#10;bnJldi54bWxQSwUGAAAAAAQABAD1AAAAhwMAAAAA&#10;" filled="f" stroked="f">
                  <v:path arrowok="t"/>
                  <o:lock v:ext="edit" aspectratio="t"/>
                  <v:textbox style="mso-fit-shape-to-text:t">
                    <w:txbxContent>
                      <w:p w14:paraId="11D0A173"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8"/>
                            <w:szCs w:val="18"/>
                          </w:rPr>
                          <w:t>I</w:t>
                        </w:r>
                      </w:p>
                    </w:txbxContent>
                  </v:textbox>
                </v:shape>
                <v:shape id="TextBox 64" o:spid="_x0000_s1154" type="#_x0000_t202" style="position:absolute;left:6551;top:3236;width:2424;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N2usIA&#10;AADcAAAADwAAAGRycy9kb3ducmV2LnhtbERPTWsCMRC9F/wPYQQvpWZVUNkaRYSCUC+ueh82092l&#10;m8mapGvaX98Igrd5vM9ZbaJpRU/ON5YVTMYZCOLS6oYrBefTx9sShA/IGlvLpOCXPGzWg5cV5tre&#10;+Eh9ESqRQtjnqKAOocul9GVNBv3YdsSJ+7LOYEjQVVI7vKVw08ppls2lwYZTQ40d7Woqv4sfo0AX&#10;l7+Tm13j6/bzOK0u8zJe+4NSo2HcvoMIFMNT/HDvdZq/mMH9mXS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3a6wgAAANwAAAAPAAAAAAAAAAAAAAAAAJgCAABkcnMvZG93&#10;bnJldi54bWxQSwUGAAAAAAQABAD1AAAAhwMAAAAA&#10;" filled="f" stroked="f">
                  <v:path arrowok="t"/>
                  <o:lock v:ext="edit" aspectratio="t"/>
                  <v:textbox style="mso-fit-shape-to-text:t">
                    <w:txbxContent>
                      <w:p w14:paraId="0B2CB37E"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8"/>
                            <w:szCs w:val="18"/>
                          </w:rPr>
                          <w:t>II</w:t>
                        </w:r>
                      </w:p>
                    </w:txbxContent>
                  </v:textbox>
                </v:shape>
                <v:shape id="TextBox 65" o:spid="_x0000_s1155" type="#_x0000_t202" style="position:absolute;left:10229;top:3220;width:2712;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ruzsMA&#10;AADcAAAADwAAAGRycy9kb3ducmV2LnhtbERPTWsCMRC9F/wPYQQvpWa1RcvWKCIIhXpx1fuwme4u&#10;biZrEte0v74RCt7m8T5nsYqmFT0531hWMBlnIIhLqxuuFBwP25d3ED4ga2wtk4If8rBaDp4WmGt7&#10;4z31RahECmGfo4I6hC6X0pc1GfRj2xEn7ts6gyFBV0nt8JbCTSunWTaTBhtODTV2tKmpPBdXo0AX&#10;p9+De73E5/XXflqdZmW89DulRsO4/gARKIaH+N/9qdP8+Rvcn0kX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ruzsMAAADcAAAADwAAAAAAAAAAAAAAAACYAgAAZHJzL2Rv&#10;d25yZXYueG1sUEsFBgAAAAAEAAQA9QAAAIgDAAAAAA==&#10;" filled="f" stroked="f">
                  <v:path arrowok="t"/>
                  <o:lock v:ext="edit" aspectratio="t"/>
                  <v:textbox style="mso-fit-shape-to-text:t">
                    <w:txbxContent>
                      <w:p w14:paraId="7A34C62D"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8"/>
                            <w:szCs w:val="18"/>
                          </w:rPr>
                          <w:t>III</w:t>
                        </w:r>
                      </w:p>
                    </w:txbxContent>
                  </v:textbox>
                </v:shape>
                <v:shape id="TextBox 94" o:spid="_x0000_s1156" type="#_x0000_t202" style="position:absolute;left:12763;top:14171;width:6045;height:18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LVcMA&#10;AADcAAAADwAAAGRycy9kb3ducmV2LnhtbERPTWsCMRC9F/wPYQQvpWa1VMvWKCIIhXpx1fuwme4u&#10;biZrEte0v74RCt7m8T5nsYqmFT0531hWMBlnIIhLqxuuFBwP25d3ED4ga2wtk4If8rBaDp4WmGt7&#10;4z31RahECmGfo4I6hC6X0pc1GfRj2xEn7ts6gyFBV0nt8JbCTSunWTaTBhtODTV2tKmpPBdXo0AX&#10;p9+De73E5/XXflqdZmW89DulRsO4/gARKIaH+N/9qdP8+Rvcn0kX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ZLVcMAAADcAAAADwAAAAAAAAAAAAAAAACYAgAAZHJzL2Rv&#10;d25yZXYueG1sUEsFBgAAAAAEAAQA9QAAAIgDAAAAAA==&#10;" filled="f" stroked="f">
                  <v:path arrowok="t"/>
                  <o:lock v:ext="edit" aspectratio="t"/>
                  <v:textbox style="mso-fit-shape-to-text:t">
                    <w:txbxContent>
                      <w:p w14:paraId="01A4000B" w14:textId="77777777" w:rsidR="005C72AF" w:rsidRDefault="005C72AF" w:rsidP="00D43435">
                        <w:pPr>
                          <w:pStyle w:val="NormalWeb"/>
                          <w:spacing w:before="0" w:beforeAutospacing="0" w:after="0" w:afterAutospacing="0"/>
                          <w:jc w:val="center"/>
                        </w:pPr>
                        <w:r>
                          <w:rPr>
                            <w:rFonts w:asciiTheme="minorHAnsi" w:hAnsi="Calibri" w:cstheme="minorBidi"/>
                            <w:color w:val="000000" w:themeColor="text1"/>
                            <w:kern w:val="24"/>
                            <w:sz w:val="12"/>
                            <w:szCs w:val="12"/>
                          </w:rPr>
                          <w:t>UV-protected</w:t>
                        </w:r>
                      </w:p>
                    </w:txbxContent>
                  </v:textbox>
                </v:shape>
                <v:rect id="Rectangle 176" o:spid="_x0000_s1157" style="position:absolute;left:12038;top:14312;width:1036;height:13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D8MQA&#10;AADcAAAADwAAAGRycy9kb3ducmV2LnhtbERP32vCMBB+H/g/hBP2NlMV3KhGccPBUPawTvH11tya&#10;YnMpSdZ2++vNYLC3+/h+3moz2EZ05EPtWMF0koEgLp2uuVJwfH++ewARIrLGxjEp+KYAm/XoZoW5&#10;dj2/UVfESqQQDjkqMDG2uZShNGQxTFxLnLhP5y3GBH0ltcc+hdtGzrJsIS3WnBoMtvRkqLwUX1bB&#10;yRSPYb7bd/7yM++3H9O4P5xflbodD9sliEhD/Bf/uV90mn+/gN9n0gV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3A/DEAAAA3AAAAA8AAAAAAAAAAAAAAAAAmAIAAGRycy9k&#10;b3ducmV2LnhtbFBLBQYAAAAABAAEAPUAAACJAwAAAAA=&#10;" fillcolor="windowText" strokecolor="#2f528f" strokeweight=".5pt">
                  <v:path arrowok="t"/>
                  <o:lock v:ext="edit" aspectratio="t"/>
                </v:rect>
                <v:shape id="TextBox 97" o:spid="_x0000_s1158" type="#_x0000_t202" style="position:absolute;left:5581;top:14085;width:5575;height:18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hwucIA&#10;AADcAAAADwAAAGRycy9kb3ducmV2LnhtbERPTWsCMRC9F/wPYQpeimaroLI1igiCYC+ueh82092l&#10;m8mapGv01zdCobd5vM9ZrqNpRU/ON5YVvI8zEMSl1Q1XCs6n3WgBwgdkja1lUnAnD+vV4GWJubY3&#10;PlJfhEqkEPY5KqhD6HIpfVmTQT+2HXHivqwzGBJ0ldQObynctHKSZTNpsOHUUGNH25rK7+LHKNDF&#10;5XFy02t82xyOk+oyK+O1/1Rq+Bo3HyACxfAv/nPvdZo/n8PzmXSB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HC5wgAAANwAAAAPAAAAAAAAAAAAAAAAAJgCAABkcnMvZG93&#10;bnJldi54bWxQSwUGAAAAAAQABAD1AAAAhwMAAAAA&#10;" filled="f" stroked="f">
                  <v:path arrowok="t"/>
                  <o:lock v:ext="edit" aspectratio="t"/>
                  <v:textbox style="mso-fit-shape-to-text:t">
                    <w:txbxContent>
                      <w:p w14:paraId="7051D17A" w14:textId="77777777" w:rsidR="005C72AF" w:rsidRDefault="005C72AF" w:rsidP="00D43435">
                        <w:pPr>
                          <w:pStyle w:val="NormalWeb"/>
                          <w:spacing w:before="0" w:beforeAutospacing="0" w:after="0" w:afterAutospacing="0"/>
                          <w:jc w:val="center"/>
                        </w:pPr>
                        <w:r>
                          <w:rPr>
                            <w:rFonts w:asciiTheme="minorHAnsi" w:hAnsi="Calibri" w:cstheme="minorBidi"/>
                            <w:color w:val="000000" w:themeColor="text1"/>
                            <w:kern w:val="24"/>
                            <w:sz w:val="12"/>
                            <w:szCs w:val="12"/>
                          </w:rPr>
                          <w:t>UV-exposed</w:t>
                        </w:r>
                      </w:p>
                    </w:txbxContent>
                  </v:textbox>
                </v:shape>
                <v:rect id="Rectangle 178" o:spid="_x0000_s1159" style="position:absolute;left:4971;top:14334;width:1036;height:137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M9cYA&#10;AADcAAAADwAAAGRycy9kb3ducmV2LnhtbESPT2sCQQzF7wW/wxChtzprC1pWRymCIsWLf6p4Cztx&#10;d+1OZjsz1e23bw6F3hLey3u/TOeda9SNQqw9GxgOMlDEhbc1lwYO++XTK6iYkC02nsnAD0WYz3oP&#10;U8ytv/OWbrtUKgnhmKOBKqU21zoWFTmMA98Si3bxwWGSNZTaBrxLuGv0c5aNtMOapaHClhYVFZ+7&#10;b2dgsQofdjNenV+u1+2XXp9O7vjOxjz2u7cJqERd+jf/Xa+t4I+FVp6RCf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M9cYAAADcAAAADwAAAAAAAAAAAAAAAACYAgAAZHJz&#10;L2Rvd25yZXYueG1sUEsFBgAAAAAEAAQA9QAAAIsDAAAAAA==&#10;" fillcolor="yellow" strokecolor="#2f528f" strokeweight=".5pt">
                  <v:path arrowok="t"/>
                  <o:lock v:ext="edit" aspectratio="t"/>
                </v:rect>
                <v:shape id="Straight Arrow Connector 179" o:spid="_x0000_s1160" type="#_x0000_t32" style="position:absolute;left:11733;top:-6164;width:0;height:13819;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F27cQAAADcAAAADwAAAGRycy9kb3ducmV2LnhtbERPTWvCQBC9F/wPywje6sYcahtdRYVQ&#10;QaHVFM9DdpqkZmfD7qppf71bKPQ2j/c582VvWnEl5xvLCibjBARxaXXDlYKPIn98BuEDssbWMin4&#10;Jg/LxeBhjpm2Nz7Q9RgqEUPYZ6igDqHLpPRlTQb92HbEkfu0zmCI0FVSO7zFcNPKNEmepMGGY0ON&#10;HW1qKs/Hi1GQT/WhWP28rvdOp19vu+JU5O+pUqNhv5qBCNSHf/Gfe6vj/OkL/D4TL5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cXbtxAAAANwAAAAPAAAAAAAAAAAA&#10;AAAAAKECAABkcnMvZG93bnJldi54bWxQSwUGAAAAAAQABAD5AAAAkgMAAAAA&#10;" strokecolor="windowText" strokeweight="1.25pt">
                  <v:stroke endarrow="classic" joinstyle="miter"/>
                </v:shape>
                <v:line id="Straight Connector 189" o:spid="_x0000_s1161" style="position:absolute;rotation:-90;visibility:visible;mso-wrap-style:square" from="4088,771" to="5557,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CcscEAAADcAAAADwAAAGRycy9kb3ducmV2LnhtbERPS4vCMBC+C/sfwizsTVOFFbeaFhUE&#10;vSw+uuBxaMa22kxKE7X++40geJuP7zmztDO1uFHrKssKhoMIBHFudcWFguyw6k9AOI+ssbZMCh7k&#10;IE0+ejOMtb3zjm57X4gQwi5GBaX3TSyly0sy6Aa2IQ7cybYGfYBtIXWL9xBuajmKorE0WHFoKLGh&#10;ZUn5ZX81Cv4WWz5nY/9tf0cndsdldug2mVJfn918CsJT59/il3utw/zJDzyfCRfI5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cJyxwQAAANwAAAAPAAAAAAAAAAAAAAAA&#10;AKECAABkcnMvZG93bnJldi54bWxQSwUGAAAAAAQABAD5AAAAjwMAAAAA&#10;" strokecolor="windowText" strokeweight="1.25pt">
                  <v:stroke joinstyle="miter"/>
                </v:line>
                <v:line id="Straight Connector 190" o:spid="_x0000_s1162" style="position:absolute;rotation:-90;visibility:visible;mso-wrap-style:square" from="5568,746" to="7038,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Oj8cQAAADcAAAADwAAAGRycy9kb3ducmV2LnhtbESPQWvCQBCF74L/YRmhN90oVDR1lSoU&#10;2kvRGMHjkB2TtNnZkN1q+u+dg+BthvfmvW9Wm9416kpdqD0bmE4SUMSFtzWXBvLjx3gBKkRki41n&#10;MvBPATbr4WCFqfU3PtA1i6WSEA4pGqhibFOtQ1GRwzDxLbFoF985jLJ2pbYd3iTcNXqWJHPtsGZp&#10;qLClXUXFb/bnDJy2e/7J5/HVf88uHM67/Nh/5ca8jPr3N1CR+vg0P64/reAvBV+ekQn0+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k6PxxAAAANwAAAAPAAAAAAAAAAAA&#10;AAAAAKECAABkcnMvZG93bnJldi54bWxQSwUGAAAAAAQABAD5AAAAkgMAAAAA&#10;" strokecolor="windowText" strokeweight="1.25pt">
                  <v:stroke joinstyle="miter"/>
                </v:line>
                <v:line id="Straight Connector 191" o:spid="_x0000_s1163" style="position:absolute;rotation:-90;visibility:visible;mso-wrap-style:square" from="7075,771" to="8544,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8GasAAAADcAAAADwAAAGRycy9kb3ducmV2LnhtbERPy6rCMBDdC/5DGOHuNFVQtBpFBcG7&#10;ufio4HJoxrbaTEoTtffvjSC4m8N5zmzRmFI8qHaFZQX9XgSCOLW64ExBctx0xyCcR9ZYWiYF/+Rg&#10;MW+3Zhhr++Q9PQ4+EyGEXYwKcu+rWEqX5mTQ9WxFHLiLrQ36AOtM6hqfIdyUchBFI2mw4NCQY0Xr&#10;nNLb4W4UnFY7viYjP7R/gwu78zo5Nr+JUj+dZjkF4anxX/HHvdVh/qQP72fCBX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bfBmrAAAAA3AAAAA8AAAAAAAAAAAAAAAAA&#10;oQIAAGRycy9kb3ducmV2LnhtbFBLBQYAAAAABAAEAPkAAACOAwAAAAA=&#10;" strokecolor="windowText" strokeweight="1.25pt">
                  <v:stroke joinstyle="miter"/>
                </v:line>
                <v:line id="Straight Connector 192" o:spid="_x0000_s1164" style="position:absolute;rotation:-90;visibility:visible;mso-wrap-style:square" from="8629,746" to="10099,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2YHcAAAADcAAAADwAAAGRycy9kb3ducmV2LnhtbERPTYvCMBC9L/gfwgje1tSCslajqCDo&#10;RXa1gsehGdtqMylN1PrvN4LgbR7vc6bz1lTiTo0rLSsY9CMQxJnVJecK0sP6+weE88gaK8uk4EkO&#10;5rPO1xQTbR/8R/e9z0UIYZeggsL7OpHSZQUZdH1bEwfubBuDPsAml7rBRwg3lYyjaCQNlhwaCqxp&#10;VVB23d+MguPyly/pyA/tLj6zO63SQ7tNlep128UEhKfWf8Rv90aH+eMYXs+EC+Ts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YNmB3AAAAA3AAAAA8AAAAAAAAAAAAAAAAA&#10;oQIAAGRycy9kb3ducmV2LnhtbFBLBQYAAAAABAAEAPkAAACOAwAAAAA=&#10;" strokecolor="windowText" strokeweight="1.25pt">
                  <v:stroke joinstyle="miter"/>
                </v:line>
                <v:line id="Straight Connector 193" o:spid="_x0000_s1165" style="position:absolute;rotation:-90;visibility:visible;mso-wrap-style:square" from="10147,771" to="11616,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E9hsEAAADcAAAADwAAAGRycy9kb3ducmV2LnhtbERPTYvCMBC9L/gfwgje1lRF0WoUFQS9&#10;yKoVPA7N2FabSWmi1n9vFhb2No/3ObNFY0rxpNoVlhX0uhEI4tTqgjMFyWnzPQbhPLLG0jIpeJOD&#10;xbz1NcNY2xcf6Hn0mQgh7GJUkHtfxVK6NCeDrmsr4sBdbW3QB1hnUtf4CuGmlP0oGkmDBYeGHCta&#10;55Tejw+j4Lz64Vsy8kO771/ZXdbJqdklSnXazXIKwlPj/8V/7q0O8ycD+H0mXCDn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QT2GwQAAANwAAAAPAAAAAAAAAAAAAAAA&#10;AKECAABkcnMvZG93bnJldi54bWxQSwUGAAAAAAQABAD5AAAAjwMAAAAA&#10;" strokecolor="windowText" strokeweight="1.25pt">
                  <v:stroke joinstyle="miter"/>
                </v:line>
                <v:line id="Straight Connector 211" o:spid="_x0000_s1166" style="position:absolute;rotation:-90;visibility:visible;mso-wrap-style:square" from="11616,771" to="13085,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lkTMMAAADcAAAADwAAAGRycy9kb3ducmV2LnhtbESPQYvCMBSE74L/ITzBm6YtKNI1yioI&#10;epHVdmGPj+bZdrd5KU3U+u/NguBxmJlvmOW6N424UedqywriaQSCuLC65lJBnu0mCxDOI2tsLJOC&#10;BzlYr4aDJaba3vlEt7MvRYCwS1FB5X2bSumKigy6qW2Jg3exnUEfZFdK3eE9wE0jkyiaS4M1h4UK&#10;W9pWVPydr0bB9+aLf/O5n9ljcmH3s82z/pArNR71nx8gPPX+HX6191pBEsfwfyYc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pZEzDAAAA3AAAAA8AAAAAAAAAAAAA&#10;AAAAoQIAAGRycy9kb3ducmV2LnhtbFBLBQYAAAAABAAEAPkAAACRAwAAAAA=&#10;" strokecolor="windowText" strokeweight="1.25pt">
                  <v:stroke joinstyle="miter"/>
                </v:line>
                <v:line id="Straight Connector 264" o:spid="_x0000_s1167" style="position:absolute;rotation:-90;visibility:visible;mso-wrap-style:square" from="13147,735" to="14616,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i0qcUAAADcAAAADwAAAGRycy9kb3ducmV2LnhtbESPQWvCQBSE7wX/w/KE3pqNoYYSXUWF&#10;QnspbRLB4yP7TKLZtyG7Nem/dwuFHoeZ+YZZbyfTiRsNrrWsYBHFIIgrq1uuFZTF69MLCOeRNXaW&#10;ScEPOdhuZg9rzLQd+Ytuua9FgLDLUEHjfZ9J6aqGDLrI9sTBO9vBoA9yqKUecAxw08kkjlNpsOWw&#10;0GBPh4aqa/5tFBz3n3wpU7+0H8mZ3elQFtN7qdTjfNqtQHia/H/4r/2mFSTpM/yeCUdAb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i0qcUAAADcAAAADwAAAAAAAAAA&#10;AAAAAAChAgAAZHJzL2Rvd25yZXYueG1sUEsFBgAAAAAEAAQA+QAAAJMDAAAAAA==&#10;" strokecolor="windowText" strokeweight="1.25pt">
                  <v:stroke joinstyle="miter"/>
                </v:line>
                <v:line id="Straight Connector 265" o:spid="_x0000_s1168" style="position:absolute;rotation:-90;visibility:visible;mso-wrap-style:square" from="14701,771" to="16170,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QRMsMAAADcAAAADwAAAGRycy9kb3ducmV2LnhtbESPQYvCMBSE7wv+h/AEb2tqwSJdo6yC&#10;oBdxbQWPj+bZdrd5KU3U+u+NsOBxmJlvmPmyN424Uedqywom4wgEcWF1zaWCPNt8zkA4j6yxsUwK&#10;HuRguRh8zDHV9s4/dDv6UgQIuxQVVN63qZSuqMigG9uWOHgX2xn0QXal1B3eA9w0Mo6iRBqsOSxU&#10;2NK6ouLveDUKTqsD/+aJn9p9fGF3XudZv8uVGg377y8Qnnr/Dv+3t1pBnEzhdSYcAbl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UETLDAAAA3AAAAA8AAAAAAAAAAAAA&#10;AAAAoQIAAGRycy9kb3ducmV2LnhtbFBLBQYAAAAABAAEAPkAAACRAwAAAAA=&#10;" strokecolor="windowText" strokeweight="1.25pt">
                  <v:stroke joinstyle="miter"/>
                </v:line>
                <v:shape id="TextBox 111" o:spid="_x0000_s1169" type="#_x0000_t202" style="position:absolute;left:3680;top:1357;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1exsQA&#10;AADcAAAADwAAAGRycy9kb3ducmV2LnhtbESP3WrCQBSE7wu+w3KE3tWNoQ0aXUW0gnetPw9wyB6z&#10;MdmzIbvV6NN3CwUvh5n5hpkve9uIK3W+cqxgPEpAEBdOV1wqOB23bxMQPiBrbByTgjt5WC4GL3PM&#10;tbvxnq6HUIoIYZ+jAhNCm0vpC0MW/ci1xNE7u85iiLIrpe7wFuG2kWmSZNJixXHBYEtrQ0V9+LEK&#10;Jon9qutp+u3t+2P8YdYb99lelHod9qsZiEB9eIb/2zutIM0y+DsTj4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NXsbEAAAA3AAAAA8AAAAAAAAAAAAAAAAAmAIAAGRycy9k&#10;b3ducmV2LnhtbFBLBQYAAAAABAAEAPUAAACJAwAAAAA=&#10;" filled="f" stroked="f">
                  <v:textbox style="mso-fit-shape-to-text:t">
                    <w:txbxContent>
                      <w:p w14:paraId="210FD372"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0</w:t>
                        </w:r>
                      </w:p>
                    </w:txbxContent>
                  </v:textbox>
                </v:shape>
                <v:shape id="TextBox 112" o:spid="_x0000_s1170" type="#_x0000_t202" style="position:absolute;left:5179;top:1292;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H7XcQA&#10;AADcAAAADwAAAGRycy9kb3ducmV2LnhtbESPzW7CMBCE75X6DtZW4gYOUctPikGIgtQbvw+wipc4&#10;TbyOYgOhT18jIfU4mplvNLNFZ2txpdaXjhUMBwkI4tzpkgsFp+OmPwHhA7LG2jEpuJOHxfz1ZYaZ&#10;djfe0/UQChEh7DNUYEJoMil9bsiiH7iGOHpn11oMUbaF1C3eItzWMk2SkbRYclww2NDKUF4dLlbB&#10;JLHbqpqmO2/ff4cfZvXl1s2PUr23bvkJIlAX/sPP9rdWkI7G8DgTj4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B+13EAAAA3AAAAA8AAAAAAAAAAAAAAAAAmAIAAGRycy9k&#10;b3ducmV2LnhtbFBLBQYAAAAABAAEAPUAAACJAwAAAAA=&#10;" filled="f" stroked="f">
                  <v:textbox style="mso-fit-shape-to-text:t">
                    <w:txbxContent>
                      <w:p w14:paraId="7681BA58"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1</w:t>
                        </w:r>
                      </w:p>
                    </w:txbxContent>
                  </v:textbox>
                </v:shape>
                <v:shape id="TextBox 113" o:spid="_x0000_s1171" type="#_x0000_t202" style="position:absolute;left:6691;top:1292;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vL8AA&#10;AADcAAAADwAAAGRycy9kb3ducmV2LnhtbERPy4rCMBTdC/MP4Q6409Si4nSMMjgK7nzMfMCluTa1&#10;zU1pola/3iwEl4fzni87W4srtb50rGA0TEAQ506XXCj4/9sMZiB8QNZYOyYFd/KwXHz05phpd+MD&#10;XY+hEDGEfYYKTAhNJqXPDVn0Q9cQR+7kWoshwraQusVbDLe1TJNkKi2WHBsMNrQylFfHi1UwS+yu&#10;qr7Svbfjx2hiVr9u3ZyV6n92P98gAnXhLX65t1pBOo1r45l4BO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5vL8AAAADcAAAADwAAAAAAAAAAAAAAAACYAgAAZHJzL2Rvd25y&#10;ZXYueG1sUEsFBgAAAAAEAAQA9QAAAIUDAAAAAA==&#10;" filled="f" stroked="f">
                  <v:textbox style="mso-fit-shape-to-text:t">
                    <w:txbxContent>
                      <w:p w14:paraId="6DF82E55"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2</w:t>
                        </w:r>
                      </w:p>
                    </w:txbxContent>
                  </v:textbox>
                </v:shape>
                <v:shape id="TextBox 114" o:spid="_x0000_s1172" type="#_x0000_t202" style="position:absolute;left:8156;top:1272;width:2360;height:2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LKtMQA&#10;AADcAAAADwAAAGRycy9kb3ducmV2LnhtbESP0WrCQBRE34X+w3ILvunGoKLRVYq10Dfb1A+4ZK/Z&#10;mOzdkF017de7QsHHYWbOMOttbxtxpc5XjhVMxgkI4sLpiksFx5+P0QKED8gaG8ek4Jc8bDcvgzVm&#10;2t34m655KEWEsM9QgQmhzaT0hSGLfuxa4uidXGcxRNmVUnd4i3DbyDRJ5tJixXHBYEs7Q0WdX6yC&#10;RWIPdb1Mv7yd/k1mZvfu9u1ZqeFr/7YCEagPz/B/+1MrSOdLeJyJR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SyrTEAAAA3AAAAA8AAAAAAAAAAAAAAAAAmAIAAGRycy9k&#10;b3ducmV2LnhtbFBLBQYAAAAABAAEAPUAAACJAwAAAAA=&#10;" filled="f" stroked="f">
                  <v:textbox style="mso-fit-shape-to-text:t">
                    <w:txbxContent>
                      <w:p w14:paraId="292A1FBA"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3</w:t>
                        </w:r>
                      </w:p>
                    </w:txbxContent>
                  </v:textbox>
                </v:shape>
                <v:shape id="TextBox 115" o:spid="_x0000_s1173" type="#_x0000_t202" style="position:absolute;left:9711;top:1300;width:2359;height:2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H19MEA&#10;AADcAAAADwAAAGRycy9kb3ducmV2LnhtbERPS27CMBDdI/UO1lTqDhwiSiHgRBUUqbtS4ACjeIhD&#10;4nEUuxB6+npRieXT+6+LwbbiSr2vHSuYThIQxKXTNVcKTsfdeAHCB2SNrWNScCcPRf40WmOm3Y2/&#10;6XoIlYgh7DNUYELoMil9aciin7iOOHJn11sMEfaV1D3eYrhtZZokc2mx5thgsKONobI5/FgFi8R+&#10;Nc0y3Xs7+52+ms3WfXQXpV6eh/cViEBDeIj/3Z9aQfoW58cz8QjI/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x9fTBAAAA3AAAAA8AAAAAAAAAAAAAAAAAmAIAAGRycy9kb3du&#10;cmV2LnhtbFBLBQYAAAAABAAEAPUAAACGAwAAAAA=&#10;" filled="f" stroked="f">
                  <v:textbox style="mso-fit-shape-to-text:t">
                    <w:txbxContent>
                      <w:p w14:paraId="0B8D70C9"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4</w:t>
                        </w:r>
                      </w:p>
                    </w:txbxContent>
                  </v:textbox>
                </v:shape>
                <v:shape id="TextBox 116" o:spid="_x0000_s1174" type="#_x0000_t202" style="position:absolute;left:11278;top:1303;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Qb8UA&#10;AADcAAAADwAAAGRycy9kb3ducmV2LnhtbESPwW7CMBBE70j8g7VIvRUnUQs0xSBEW4kbEPoBq3gb&#10;h8TrKHYh7dfXSJU4jmbmjWa5HmwrLtT72rGCdJqAIC6drrlS8Hn6eFyA8AFZY+uYFPyQh/VqPFpi&#10;rt2Vj3QpQiUihH2OCkwIXS6lLw1Z9FPXEUfvy/UWQ5R9JXWP1wi3rcySZCYt1hwXDHa0NVQ2xbdV&#10;sEjsvmlesoO3T7/ps9m+uffurNTDZNi8ggg0hHv4v73TCrJ5Crcz8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VBvxQAAANwAAAAPAAAAAAAAAAAAAAAAAJgCAABkcnMv&#10;ZG93bnJldi54bWxQSwUGAAAAAAQABAD1AAAAigMAAAAA&#10;" filled="f" stroked="f">
                  <v:textbox style="mso-fit-shape-to-text:t">
                    <w:txbxContent>
                      <w:p w14:paraId="60890B79"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5</w:t>
                        </w:r>
                      </w:p>
                    </w:txbxContent>
                  </v:textbox>
                </v:shape>
                <v:shape id="TextBox 117" o:spid="_x0000_s1175" type="#_x0000_t202" style="position:absolute;left:12748;top:1357;width:235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GMQA&#10;AADcAAAADwAAAGRycy9kb3ducmV2LnhtbESPzW7CMBCE70i8g7WVeisOUVsgYBCiVOJW/h5gFS9x&#10;mngdxS4Enh4jVeI4mplvNLNFZ2txptaXjhUMBwkI4tzpkgsFx8P32xiED8gaa8ek4EoeFvN+b4aZ&#10;dhfe0XkfChEh7DNUYEJoMil9bsiiH7iGOHon11oMUbaF1C1eItzWMk2ST2mx5LhgsKGVobza/1kF&#10;48T+VNUk3Xr7fht+mNWXWze/Sr2+dMspiEBdeIb/2xutIB2l8DgTj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vzhjEAAAA3AAAAA8AAAAAAAAAAAAAAAAAmAIAAGRycy9k&#10;b3ducmV2LnhtbFBLBQYAAAAABAAEAPUAAACJAwAAAAA=&#10;" filled="f" stroked="f">
                  <v:textbox style="mso-fit-shape-to-text:t">
                    <w:txbxContent>
                      <w:p w14:paraId="401EAAFA"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6</w:t>
                        </w:r>
                      </w:p>
                    </w:txbxContent>
                  </v:textbox>
                </v:shape>
                <v:shape id="TextBox 118" o:spid="_x0000_s1176" type="#_x0000_t202" style="position:absolute;left:14262;top:1403;width:235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rg8UA&#10;AADcAAAADwAAAGRycy9kb3ducmV2LnhtbESPzW7CMBCE75V4B2uReisOKRQIGFTRIvVG+XmAVbzE&#10;IfE6il0IPH2NVKnH0cx8o1msOluLC7W+dKxgOEhAEOdOl1woOB42L1MQPiBrrB2Tght5WC17TwvM&#10;tLvyji77UIgIYZ+hAhNCk0npc0MW/cA1xNE7udZiiLItpG7xGuG2lmmSvEmLJccFgw2tDeXV/scq&#10;mCZ2W1Wz9Nvb0X04NusP99mclXrud+9zEIG68B/+a39pBenkFR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2uDxQAAANwAAAAPAAAAAAAAAAAAAAAAAJgCAABkcnMv&#10;ZG93bnJldi54bWxQSwUGAAAAAAQABAD1AAAAigMAAAAA&#10;" filled="f" stroked="f">
                  <v:textbox style="mso-fit-shape-to-text:t">
                    <w:txbxContent>
                      <w:p w14:paraId="429E34B3" w14:textId="77777777" w:rsidR="005C72AF" w:rsidRDefault="005C72AF" w:rsidP="00D43435">
                        <w:pPr>
                          <w:pStyle w:val="NormalWeb"/>
                          <w:spacing w:before="0" w:beforeAutospacing="0" w:after="0" w:afterAutospacing="0"/>
                        </w:pPr>
                        <w:r>
                          <w:rPr>
                            <w:rFonts w:asciiTheme="minorHAnsi" w:hAnsi="Calibri" w:cstheme="minorBidi"/>
                            <w:color w:val="000000" w:themeColor="text1"/>
                            <w:kern w:val="24"/>
                            <w:sz w:val="16"/>
                            <w:szCs w:val="16"/>
                          </w:rPr>
                          <w:t>7</w:t>
                        </w:r>
                      </w:p>
                    </w:txbxContent>
                  </v:textbox>
                </v:shape>
                <v:shape id="TextBox 119" o:spid="_x0000_s1177" type="#_x0000_t202" style="position:absolute;left:154;top:142;width:3914;height:1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z98UA&#10;AADcAAAADwAAAGRycy9kb3ducmV2LnhtbESPwW7CMBBE75X4B2uReitOImgh4KCKgtRbKfABq3iJ&#10;Q+J1FLsQ+vV1pUo9jmbmjWa1HmwrrtT72rGCdJKAIC6drrlScDrunuYgfEDW2DomBXfysC5GDyvM&#10;tbvxJ10PoRIRwj5HBSaELpfSl4Ys+onriKN3dr3FEGVfSd3jLcJtK7MkeZYWa44LBjvaGCqbw5dV&#10;ME/sR9Mssr230+90ZjZvbttdlHocD69LEIGG8B/+a79rBdnLFH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SvP3xQAAANwAAAAPAAAAAAAAAAAAAAAAAJgCAABkcnMv&#10;ZG93bnJldi54bWxQSwUGAAAAAAQABAD1AAAAigMAAAAA&#10;" filled="f" stroked="f">
                  <v:textbox style="mso-fit-shape-to-text:t">
                    <w:txbxContent>
                      <w:p w14:paraId="442A55C4" w14:textId="77777777" w:rsidR="005C72AF" w:rsidRDefault="005C72AF" w:rsidP="00D43435">
                        <w:pPr>
                          <w:pStyle w:val="NormalWeb"/>
                          <w:spacing w:before="0" w:beforeAutospacing="0" w:after="0" w:afterAutospacing="0"/>
                        </w:pPr>
                        <w:r>
                          <w:rPr>
                            <w:rFonts w:asciiTheme="minorHAnsi" w:hAnsi="Calibri" w:cstheme="minorBidi"/>
                            <w:b/>
                            <w:bCs/>
                            <w:color w:val="000000" w:themeColor="text1"/>
                            <w:kern w:val="24"/>
                            <w:sz w:val="10"/>
                            <w:szCs w:val="10"/>
                          </w:rPr>
                          <w:t>Months</w:t>
                        </w:r>
                      </w:p>
                    </w:txbxContent>
                  </v:textbox>
                </v:shape>
                <v:rect id="Rectangle 275" o:spid="_x0000_s1178" style="position:absolute;left:4939;top:5940;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qXzsYA&#10;AADcAAAADwAAAGRycy9kb3ducmV2LnhtbESPT2vCQBTE70K/w/KEXkQ3CkaNrtIWCm1v/gH19sg+&#10;syHZtzG71fTbdwsFj8PM/IZZbTpbixu1vnSsYDxKQBDnTpdcKDjs34dzED4ga6wdk4If8rBZP/VW&#10;mGl35y3ddqEQEcI+QwUmhCaT0ueGLPqRa4ijd3GtxRBlW0jd4j3CbS0nSZJKiyXHBYMNvRnKq923&#10;VTBNq0UXzHFenfPT+XPw+nXFKlXqud+9LEEE6sIj/N/+0Aomsyn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qXzsYAAADcAAAADwAAAAAAAAAAAAAAAACYAgAAZHJz&#10;L2Rvd25yZXYueG1sUEsFBgAAAAAEAAQA9QAAAIsDAAAAAA==&#10;" fillcolor="yellow" strokecolor="red" strokeweight=".5pt"/>
                <v:rect id="Rectangle 276" o:spid="_x0000_s1179" style="position:absolute;left:7936;top:5925;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JucYA&#10;AADcAAAADwAAAGRycy9kb3ducmV2LnhtbESPT2vCQBTE70K/w/IKvYhuKjTV1FVqQaje/APq7ZF9&#10;zYZk38bsqvHbdwtCj8PM/IaZzjtbiyu1vnSs4HWYgCDOnS65ULDfLQdjED4ga6wdk4I7eZjPnnpT&#10;zLS78Yau21CICGGfoQITQpNJ6XNDFv3QNcTR+3GtxRBlW0jd4i3CbS1HSZJKiyXHBYMNfRnKq+3F&#10;KnhLq0kXzGFcnfLjadVfrM9YpUq9PHefHyACdeE//Gh/awWj9xT+zs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gJucYAAADcAAAADwAAAAAAAAAAAAAAAACYAgAAZHJz&#10;L2Rvd25yZXYueG1sUEsFBgAAAAAEAAQA9QAAAIsDAAAAAA==&#10;" fillcolor="yellow" strokecolor="red" strokeweight=".5pt"/>
                <v:rect id="Rectangle 277" o:spid="_x0000_s1180" style="position:absolute;left:6454;top:5940;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sIsYA&#10;AADcAAAADwAAAGRycy9kb3ducmV2LnhtbESPQWvCQBSE70L/w/IKXqRuFExsdBUrCLa3qtB6e2Sf&#10;2ZDs2zS7avrvu4VCj8PMfMMs171txI06XzlWMBknIIgLpysuFZyOu6c5CB+QNTaOScE3eVivHgZL&#10;zLW78zvdDqEUEcI+RwUmhDaX0heGLPqxa4mjd3GdxRBlV0rd4T3CbSOnSZJKixXHBYMtbQ0V9eFq&#10;FczS+rkP5mNen4vP8+vo5e0L61Sp4WO/WYAI1If/8F97rxVMswx+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SsIsYAAADcAAAADwAAAAAAAAAAAAAAAACYAgAAZHJz&#10;L2Rvd25yZXYueG1sUEsFBgAAAAAEAAQA9QAAAIsDAAAAAA==&#10;" fillcolor="yellow" strokecolor="red" strokeweight=".5pt"/>
                <v:rect id="Rectangle 278" o:spid="_x0000_s1181" style="position:absolute;left:9425;top:5925;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u9cEA&#10;AADcAAAADwAAAGRycy9kb3ducmV2LnhtbERPPU/DMBDdkfofrKvERpxkaEmoW0VVkbrS0pbxFF/j&#10;QHyOYpOEf48HJMan973ZzbYTIw2+dawgS1IQxLXTLTcK3s+vT88gfEDW2DkmBT/kYbddPGyw1G7i&#10;NxpPoRExhH2JCkwIfSmlrw1Z9InriSN3d4PFEOHQSD3gFMNtJ/M0XUmLLccGgz3tDdVfp2+roDp/&#10;jGtT3MaQmvzqPovLPTtkSj0u5+oFRKA5/Iv/3EetIF/HtfF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5LvXBAAAA3AAAAA8AAAAAAAAAAAAAAAAAmAIAAGRycy9kb3du&#10;cmV2LnhtbFBLBQYAAAAABAAEAPUAAACGAwAAAAA=&#10;" fillcolor="windowText" strokecolor="red" strokeweight=".5pt"/>
                <v:rect id="Rectangle 279" o:spid="_x0000_s1182" style="position:absolute;left:10951;top:5947;width:1136;height:1504;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LbsQA&#10;AADcAAAADwAAAGRycy9kb3ducmV2LnhtbESPzW7CMBCE75V4B2uReitOcihNwCCEWolrofwcV/ES&#10;B+J1FJuQvn1dCYnjaGa+0cyXg21ET52vHStIJwkI4tLpmisFP7uvtw8QPiBrbByTgl/ysFyMXuZY&#10;aHfnb+q3oRIRwr5ABSaEtpDSl4Ys+olriaN3dp3FEGVXSd3hPcJtI7MkeZcWa44LBltaGyqv25tV&#10;sNqd+qnJj31ITHZwl3x/Tj9TpV7Hw2oGItAQnuFHe6MVZNMc/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1i27EAAAA3AAAAA8AAAAAAAAAAAAAAAAAmAIAAGRycy9k&#10;b3ducmV2LnhtbFBLBQYAAAAABAAEAPUAAACJAwAAAAA=&#10;" fillcolor="windowText" strokecolor="red" strokeweight=".5pt"/>
                <v:rect id="Rectangle 280" o:spid="_x0000_s1183" style="position:absolute;left:4948;top:7385;width:1137;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YRoMEA&#10;AADcAAAADwAAAGRycy9kb3ducmV2LnhtbERPTYvCMBC9C/sfwix4s+kKllKNIrsogiBY97DHoRnb&#10;YjPpNrFWf705CB4f73uxGkwjeupcbVnBVxSDIC6srrlU8HvaTFIQziNrbCyTgjs5WC0/RgvMtL3x&#10;kfrclyKEsMtQQeV9m0npiooMusi2xIE7286gD7Arpe7wFsJNI6dxnEiDNYeGClv6rqi45FejoPeP&#10;TSLT/56Sn8O9mW3zv/1QKzX+HNZzEJ4G/xa/3DutYJqG+eFMO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WEaDBAAAA3AAAAA8AAAAAAAAAAAAAAAAAmAIAAGRycy9kb3du&#10;cmV2LnhtbFBLBQYAAAAABAAEAPUAAACGAwAAAAA=&#10;" fillcolor="yellow" strokecolor="#2f528f" strokeweight=".5pt"/>
                <v:rect id="Rectangle 281" o:spid="_x0000_s1184" style="position:absolute;left:7948;top:7374;width:1136;height:1504;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0O8QA&#10;AADcAAAADwAAAGRycy9kb3ducmV2LnhtbESPQYvCMBSE74L/ITzBm6YKllKNIorLwsKC1YPHR/Ns&#10;i81LbWKt++s3wsIeh5n5hlltelOLjlpXWVYwm0YgiHOrKy4UnE+HSQLCeWSNtWVS8CIHm/VwsMJU&#10;2ycfqct8IQKEXYoKSu+bVEqXl2TQTW1DHLyrbQ36INtC6hafAW5qOY+iWBqsOCyU2NCupPyWPYyC&#10;zv8cYpncO4r336968ZFdvvpKqfGo3y5BeOr9f/iv/akVzJMZvM+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atDvEAAAA3AAAAA8AAAAAAAAAAAAAAAAAmAIAAGRycy9k&#10;b3ducmV2LnhtbFBLBQYAAAAABAAEAPUAAACJAwAAAAA=&#10;" fillcolor="yellow" strokecolor="#2f528f" strokeweight=".5pt"/>
                <v:rect id="Rectangle 282" o:spid="_x0000_s1185" style="position:absolute;left:6463;top:7385;width:1137;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NcsUA&#10;AADcAAAADwAAAGRycy9kb3ducmV2LnhtbESPzWrDMBCE74G+g9hCb4kcG4Jxo4RQqCn0UOL40tti&#10;bW031sqx5J++fVUo5DjMzDfM/riYTkw0uNaygu0mAkFcWd1yraC8vK5TEM4ja+wsk4IfcnA8PKz2&#10;mGk785mmwtciQNhlqKDxvs+kdFVDBt3G9sTB+7KDQR/kUEs94BzgppNxFO2kwZbDQoM9vTRUXYvR&#10;KOAPyt/z5HMutkk0zrdb+m3KSqmnx+X0DMLT4u/h//abVhCnMfydCUdAH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E1yxQAAANwAAAAPAAAAAAAAAAAAAAAAAJgCAABkcnMv&#10;ZG93bnJldi54bWxQSwUGAAAAAAQABAD1AAAAigMAAAAA&#10;" fillcolor="windowText" strokecolor="#2f528f" strokeweight=".5pt"/>
                <v:rect id="Rectangle 283" o:spid="_x0000_s1186" style="position:absolute;left:9443;top:7373;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o6cUA&#10;AADcAAAADwAAAGRycy9kb3ducmV2LnhtbESPzWrDMBCE74W+g9hCb7WcGIJxrYRQaAjkUOLk0tti&#10;bW031sqx5J++fRUI5DjMzDdMvplNK0bqXWNZwSKKQRCXVjdcKTifPt9SEM4ja2wtk4I/crBZPz/l&#10;mGk78ZHGwlciQNhlqKD2vsukdGVNBl1kO+Lg/djeoA+yr6TucQpw08plHK+kwYbDQo0dfdRUXorB&#10;KOAv2h12yfdULJJ4mK7X9NecS6VeX+btOwhPs3+E7+29VrBME7idC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OjpxQAAANwAAAAPAAAAAAAAAAAAAAAAAJgCAABkcnMv&#10;ZG93bnJldi54bWxQSwUGAAAAAAQABAD1AAAAigMAAAAA&#10;" fillcolor="windowText" strokecolor="#2f528f" strokeweight=".5pt"/>
                <v:rect id="Rectangle 284" o:spid="_x0000_s1187" style="position:absolute;left:10943;top:7385;width:1137;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0Xo8YA&#10;AADcAAAADwAAAGRycy9kb3ducmV2LnhtbESPQWvCQBSE74X+h+UVems2DW0I0TWUiqUgFIwePD6y&#10;zySYfZtm1xj99d2C4HGYmW+YeTGZTow0uNaygtcoBkFcWd1yrWC3Xb1kIJxH1thZJgUXclAsHh/m&#10;mGt75g2Npa9FgLDLUUHjfZ9L6aqGDLrI9sTBO9jBoA9yqKUe8BzgppNJHKfSYMthocGePhuqjuXJ&#10;KBj9dZXK7HekdPlz6d6/yv16apV6fpo+ZiA8Tf4evrW/tYIke4P/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0Xo8YAAADcAAAADwAAAAAAAAAAAAAAAACYAgAAZHJz&#10;L2Rvd25yZXYueG1sUEsFBgAAAAAEAAQA9QAAAIsDAAAAAA==&#10;" fillcolor="yellow" strokecolor="#2f528f" strokeweight=".5pt"/>
                <v:rect id="Rectangle 285" o:spid="_x0000_s1188" style="position:absolute;left:4959;top:8889;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VBsMA&#10;AADcAAAADwAAAGRycy9kb3ducmV2LnhtbESPQYvCMBSE7wv+h/AEb2uq4lKqUURQBA+L1Yu3R/Ns&#10;q81LbaKt/34jCHscZuYbZr7sTCWe1LjSsoLRMAJBnFldcq7gdNx8xyCcR9ZYWSYFL3KwXPS+5pho&#10;2/KBnqnPRYCwS1BB4X2dSOmyggy6oa2Jg3exjUEfZJNL3WAb4KaS4yj6kQZLDgsF1rQuKLulD6OA&#10;f2m7307ObTqaRI/2fo+v5pQpNeh3qxkIT53/D3/aO61gHE/hfSYc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HVBsMAAADcAAAADwAAAAAAAAAAAAAAAACYAgAAZHJzL2Rv&#10;d25yZXYueG1sUEsFBgAAAAAEAAQA9QAAAIgDAAAAAA==&#10;" fillcolor="windowText" strokecolor="#2f528f" strokeweight=".5pt"/>
                <v:rect id="Rectangle 286" o:spid="_x0000_s1189" style="position:absolute;left:8002;top:8934;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MsT8QA&#10;AADcAAAADwAAAGRycy9kb3ducmV2LnhtbESPQYvCMBSE74L/ITzBm6YKllKNsqy4LCwIVg8eH83b&#10;tmzzUptY6/56Iwgeh5n5hlltelOLjlpXWVYwm0YgiHOrKy4UnI67SQLCeWSNtWVScCcHm/VwsMJU&#10;2xsfqMt8IQKEXYoKSu+bVEqXl2TQTW1DHLxf2xr0QbaF1C3eAtzUch5FsTRYcVgosaHPkvK/7GoU&#10;dP5/F8vk0lG83d/rxVd2/ukrpcaj/mMJwlPv3+FX+1srmCcxPM+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zLE/EAAAA3AAAAA8AAAAAAAAAAAAAAAAAmAIAAGRycy9k&#10;b3ducmV2LnhtbFBLBQYAAAAABAAEAPUAAACJAwAAAAA=&#10;" fillcolor="yellow" strokecolor="#2f528f" strokeweight=".5pt"/>
                <v:rect id="Rectangle 287" o:spid="_x0000_s1190" style="position:absolute;left:6474;top:8889;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6sMA&#10;AADcAAAADwAAAGRycy9kb3ducmV2LnhtbESPQYvCMBSE7wv+h/AEb2uqgluqUURQBA+L1Yu3R/Ns&#10;q81LbaKt/34jCHscZuYbZr7sTCWe1LjSsoLRMAJBnFldcq7gdNx8xyCcR9ZYWSYFL3KwXPS+5pho&#10;2/KBnqnPRYCwS1BB4X2dSOmyggy6oa2Jg3exjUEfZJNL3WAb4KaS4yiaSoMlh4UCa1oXlN3Sh1HA&#10;v7TdbyfnNh1Nokd7v8dXc8qUGvS71QyEp87/hz/tnVYwjn/gfSYc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u6sMAAADcAAAADwAAAAAAAAAAAAAAAACYAgAAZHJzL2Rv&#10;d25yZXYueG1sUEsFBgAAAAAEAAQA9QAAAIgDAAAAAA==&#10;" fillcolor="windowText" strokecolor="#2f528f" strokeweight=".5pt"/>
                <v:rect id="Rectangle 288" o:spid="_x0000_s1191" style="position:absolute;left:9440;top:8889;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dpsEA&#10;AADcAAAADwAAAGRycy9kb3ducmV2LnhtbERPTYvCMBC9C/sfwix4s+kKllKNIrsogiBY97DHoRnb&#10;YjPpNrFWf705CB4f73uxGkwjeupcbVnBVxSDIC6srrlU8HvaTFIQziNrbCyTgjs5WC0/RgvMtL3x&#10;kfrclyKEsMtQQeV9m0npiooMusi2xIE7286gD7Arpe7wFsJNI6dxnEiDNYeGClv6rqi45FejoPeP&#10;TSLT/56Sn8O9mW3zv/1QKzX+HNZzEJ4G/xa/3DutYJqGteFMO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gHabBAAAA3AAAAA8AAAAAAAAAAAAAAAAAmAIAAGRycy9kb3du&#10;cmV2LnhtbFBLBQYAAAAABAAEAPUAAACGAwAAAAA=&#10;" fillcolor="yellow" strokecolor="#2f528f" strokeweight=".5pt"/>
                <v:rect id="Rectangle 289" o:spid="_x0000_s1192" style="position:absolute;left:10951;top:8901;width:1136;height:1504;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4PcUA&#10;AADcAAAADwAAAGRycy9kb3ducmV2LnhtbESPQWvCQBSE70L/w/KE3nRjoCFG11BaFKFQMPbQ4yP7&#10;TEKzb9PsGqO/vlsQPA4z8w2zzkfTioF611hWsJhHIIhLqxuuFHwdt7MUhPPIGlvLpOBKDvLN02SN&#10;mbYXPtBQ+EoECLsMFdTed5mUrqzJoJvbjjh4J9sb9EH2ldQ9XgLctDKOokQabDgs1NjRW03lT3E2&#10;CgZ/2yYy/R0oef+8ti+74vtjbJR6no6vKxCeRv8I39t7rSBOl/B/Jh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Lg9xQAAANwAAAAPAAAAAAAAAAAAAAAAAJgCAABkcnMv&#10;ZG93bnJldi54bWxQSwUGAAAAAAQABAD1AAAAigMAAAAA&#10;" fillcolor="yellow" strokecolor="#2f528f" strokeweight=".5pt">
                  <v:textbox>
                    <w:txbxContent>
                      <w:p w14:paraId="703799E3" w14:textId="77777777" w:rsidR="005C72AF" w:rsidRDefault="005C72AF" w:rsidP="00D43435">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 </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0" o:spid="_x0000_s1193" type="#_x0000_t87" style="position:absolute;left:4005;top:5943;width:239;height:7315;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ZUDL4A&#10;AADcAAAADwAAAGRycy9kb3ducmV2LnhtbERPzYrCMBC+L/gOYQRva6oH0a5RirLowcu6+wBDMybF&#10;ZlKaWa1vbw6Cx4/vf70dQqtu1KcmsoHZtABFXEfbsDPw9/v9uQSVBNliG5kMPCjBdjP6WGNp451/&#10;6HYWp3IIpxINeJGu1DrVngKmaeyIM3eJfUDJsHfa9njP4aHV86JY6IAN5waPHe081dfzfzDQBa+L&#10;gz4ud81enFtUp0p8MmYyHqovUEKDvMUv99EamK/y/HwmHwG9e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gmVAy+AAAA3AAAAA8AAAAAAAAAAAAAAAAAmAIAAGRycy9kb3ducmV2&#10;LnhtbFBLBQYAAAAABAAEAPUAAACDAwAAAAA=&#10;" adj="59" strokecolor="windowText">
                  <v:stroke joinstyle="miter"/>
                </v:shape>
                <v:rect id="Rectangle 291" o:spid="_x0000_s1194" style="position:absolute;left:4985;top:10353;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Mi5sYA&#10;AADcAAAADwAAAGRycy9kb3ducmV2LnhtbESPQWvCQBSE74L/YXmCN90oGGzqKmJJKQgF0x56fGRf&#10;k9Ds2zS7Tdb+ercg9DjMzDfM7hBMKwbqXWNZwWqZgCAurW64UvD+li+2IJxH1thaJgVXcnDYTyc7&#10;zLQd+UJD4SsRIewyVFB732VSurImg25pO+LofdreoI+yr6TucYxw08p1kqTSYMNxocaOTjWVX8WP&#10;UTD43zyV2++B0qfXa7t5Lj7OoVFqPgvHRxCegv8P39svWsH6YQV/Z+IRkP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Mi5sYAAADcAAAADwAAAAAAAAAAAAAAAACYAgAAZHJz&#10;L2Rvd25yZXYueG1sUEsFBgAAAAAEAAQA9QAAAIsDAAAAAA==&#10;" fillcolor="yellow" strokecolor="#2f528f" strokeweight=".5pt">
                  <v:textbox>
                    <w:txbxContent>
                      <w:p w14:paraId="43C28EA1" w14:textId="77777777" w:rsidR="005C72AF" w:rsidRDefault="005C72AF" w:rsidP="00D43435">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 </w:t>
                        </w:r>
                      </w:p>
                    </w:txbxContent>
                  </v:textbox>
                </v:rect>
                <v:rect id="Rectangle 292" o:spid="_x0000_s1195" style="position:absolute;left:4985;top:11884;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8kcQA&#10;AADcAAAADwAAAGRycy9kb3ducmV2LnhtbESPQWvCQBSE74L/YXmF3nTTQIONriKKRSgIph48PrLP&#10;JJh9G7PbGP31XUHwOMzMN8xs0ZtadNS6yrKCj3EEgji3uuJCweF3M5qAcB5ZY22ZFNzIwWI+HMww&#10;1fbKe+oyX4gAYZeigtL7JpXS5SUZdGPbEAfvZFuDPsi2kLrFa4CbWsZRlEiDFYeFEhtalZSfsz+j&#10;oPP3TSInl46S9e5Wf35nx5++Uur9rV9OQXjq/Sv8bG+1gvgrhseZc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RvJHEAAAA3AAAAA8AAAAAAAAAAAAAAAAAmAIAAGRycy9k&#10;b3ducmV2LnhtbFBLBQYAAAAABAAEAPUAAACJAwAAAAA=&#10;" fillcolor="yellow" strokecolor="#2f528f" strokeweight=".5pt">
                  <v:textbox>
                    <w:txbxContent>
                      <w:p w14:paraId="3B0571AA" w14:textId="77777777" w:rsidR="005C72AF" w:rsidRDefault="005C72AF" w:rsidP="00D43435">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 </w:t>
                        </w:r>
                      </w:p>
                    </w:txbxContent>
                  </v:textbox>
                </v:rect>
                <v:rect id="Rectangle 293" o:spid="_x0000_s1196" style="position:absolute;left:6509;top:11877;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0ZCsUA&#10;AADcAAAADwAAAGRycy9kb3ducmV2LnhtbESPQWvCQBSE74L/YXlCb7pRMdjUVUSxCIWC0UOPj+xr&#10;Esy+jdk1Rn+9Wyh4HGbmG2ax6kwlWmpcaVnBeBSBIM6sLjlXcDruhnMQziNrrCyTgjs5WC37vQUm&#10;2t74QG3qcxEg7BJUUHhfJ1K6rCCDbmRr4uD92sagD7LJpW7wFuCmkpMoiqXBksNCgTVtCsrO6dUo&#10;aP1jF8v5paV4+32vZp/pz1dXKvU26NYfIDx1/hX+b++1gsn7FP7OhCM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RkKxQAAANwAAAAPAAAAAAAAAAAAAAAAAJgCAABkcnMv&#10;ZG93bnJldi54bWxQSwUGAAAAAAQABAD1AAAAigMAAAAA&#10;" fillcolor="yellow" strokecolor="#2f528f" strokeweight=".5pt">
                  <v:textbox>
                    <w:txbxContent>
                      <w:p w14:paraId="53F1F54B" w14:textId="77777777" w:rsidR="005C72AF" w:rsidRDefault="005C72AF" w:rsidP="00D43435">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 </w:t>
                        </w:r>
                      </w:p>
                    </w:txbxContent>
                  </v:textbox>
                </v:rect>
                <v:rect id="Rectangle 294" o:spid="_x0000_s1197" style="position:absolute;left:6474;top:10349;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mQMQA&#10;AADcAAAADwAAAGRycy9kb3ducmV2LnhtbESPT4vCMBTE7wt+h/AEb2vqH0SrUURQBA+L1Yu3R/Ns&#10;q81LbaKt336zsOBxmJnfMItVa0rxotoVlhUM+hEI4tTqgjMF59P2ewrCeWSNpWVS8CYHq2Xna4Gx&#10;tg0f6ZX4TAQIuxgV5N5XsZQuzcmg69uKOHhXWxv0QdaZ1DU2AW5KOYyiiTRYcFjIsaJNTuk9eRoF&#10;/EO7w250aZLBKHo2j8f0Zs6pUr1uu56D8NT6T/i/vdcKhrMx/J0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U5kDEAAAA3AAAAA8AAAAAAAAAAAAAAAAAmAIAAGRycy9k&#10;b3ducmV2LnhtbFBLBQYAAAAABAAEAPUAAACJAwAAAAA=&#10;" fillcolor="windowText" strokecolor="#2f528f" strokeweight=".5pt"/>
                <v:rect id="Rectangle 295" o:spid="_x0000_s1198" style="position:absolute;left:8002;top:10349;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D28MA&#10;AADcAAAADwAAAGRycy9kb3ducmV2LnhtbESPQYvCMBSE7wv+h/AEb2uqomg1igiK4GGxevH2aJ5t&#10;tXmpTbT1328WFjwOM/MNs1i1phQvql1hWcGgH4EgTq0uOFNwPm2/pyCcR9ZYWiYFb3KwWna+Fhhr&#10;2/CRXonPRICwi1FB7n0VS+nSnAy6vq2Ig3e1tUEfZJ1JXWMT4KaUwyiaSIMFh4UcK9rklN6Tp1HA&#10;P7Q77EaXJhmMomfzeExv5pwq1eu26zkIT63/hP/be61gOBvD35lw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hD28MAAADcAAAADwAAAAAAAAAAAAAAAACYAgAAZHJzL2Rv&#10;d25yZXYueG1sUEsFBgAAAAAEAAQA9QAAAIgDAAAAAA==&#10;" fillcolor="windowText" strokecolor="#2f528f" strokeweight=".5pt"/>
                <v:rect id="Rectangle 296" o:spid="_x0000_s1199" style="position:absolute;left:9507;top:10348;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drMUA&#10;AADcAAAADwAAAGRycy9kb3ducmV2LnhtbESPQWuDQBSE74X+h+UVemtWI4gx2UgoNBR6CDW55PZw&#10;X9XGfWvcjdp/ny0Uehxm5htmU8ymEyMNrrWsIF5EIIgrq1uuFZyOby8ZCOeRNXaWScEPOSi2jw8b&#10;zLWd+JPG0tciQNjlqKDxvs+ldFVDBt3C9sTB+7KDQR/kUEs94BTgppPLKEqlwZbDQoM9vTZUXcqb&#10;UcAH2n/sk/NUxkl0m67X7NucKqWen+bdGoSn2f+H/9rvWsFylcLvmXAE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t2sxQAAANwAAAAPAAAAAAAAAAAAAAAAAJgCAABkcnMv&#10;ZG93bnJldi54bWxQSwUGAAAAAAQABAD1AAAAigMAAAAA&#10;" fillcolor="windowText" strokecolor="#2f528f" strokeweight=".5pt"/>
                <v:rect id="Rectangle 297" o:spid="_x0000_s1200" style="position:absolute;left:11035;top:10348;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Z4N8QA&#10;AADcAAAADwAAAGRycy9kb3ducmV2LnhtbESPT4vCMBTE7wt+h/AEb2uqgn+qUURQBA+L1Yu3R/Ns&#10;q81LbaKt336zsOBxmJnfMItVa0rxotoVlhUM+hEI4tTqgjMF59P2ewrCeWSNpWVS8CYHq2Xna4Gx&#10;tg0f6ZX4TAQIuxgV5N5XsZQuzcmg69uKOHhXWxv0QdaZ1DU2AW5KOYyisTRYcFjIsaJNTuk9eRoF&#10;/EO7w250aZLBKHo2j8f0Zs6pUr1uu56D8NT6T/i/vdcKhrMJ/J0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GeDfEAAAA3AAAAA8AAAAAAAAAAAAAAAAAmAIAAGRycy9k&#10;b3ducmV2LnhtbFBLBQYAAAAABAAEAPUAAACJAwAAAAA=&#10;" fillcolor="windowText" strokecolor="#2f528f" strokeweight=".5pt"/>
                <v:rect id="Rectangle 298" o:spid="_x0000_s1201" style="position:absolute;left:8056;top:11872;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nsRcAA&#10;AADcAAAADwAAAGRycy9kb3ducmV2LnhtbERPTYvCMBC9C/6HMII3TVVY3GoUERTBg9jtxdvQjG21&#10;mdQm2vrvzWHB4+N9L9edqcSLGldaVjAZRyCIM6tLzhWkf7vRHITzyBory6TgTQ7Wq35vibG2LZ/p&#10;lfhchBB2MSoovK9jKV1WkEE3tjVx4K62MegDbHKpG2xDuKnkNIp+pMGSQ0OBNW0Lyu7J0yjgE+2P&#10;+9mlTSaz6Nk+HvObSTOlhoNuswDhqfNf8b/7oBVMf8PacCYc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RnsRcAAAADcAAAADwAAAAAAAAAAAAAAAACYAgAAZHJzL2Rvd25y&#10;ZXYueG1sUEsFBgAAAAAEAAQA9QAAAIUDAAAAAA==&#10;" fillcolor="windowText" strokecolor="#2f528f" strokeweight=".5pt"/>
                <v:rect id="Rectangle 299" o:spid="_x0000_s1202" style="position:absolute;left:9580;top:11873;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VJ3sQA&#10;AADcAAAADwAAAGRycy9kb3ducmV2LnhtbESPQYvCMBSE74L/ITzBm6YqiHZNiwgrCx7E6sXbo3nb&#10;drd5qU209d8bYWGPw8x8w2zS3tTiQa2rLCuYTSMQxLnVFRcKLufPyQqE88gaa8uk4EkO0mQ42GCs&#10;bccnemS+EAHCLkYFpfdNLKXLSzLoprYhDt63bQ36INtC6ha7ADe1nEfRUhqsOCyU2NCupPw3uxsF&#10;fKT9Yb+4dtlsEd272231Yy65UuNRv/0A4an3/+G/9pdWMF+v4X0mHAGZ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VSd7EAAAA3AAAAA8AAAAAAAAAAAAAAAAAmAIAAGRycy9k&#10;b3ducmV2LnhtbFBLBQYAAAAABAAEAPUAAACJAwAAAAA=&#10;" fillcolor="windowText" strokecolor="#2f528f" strokeweight=".5pt"/>
                <v:rect id="Rectangle 300" o:spid="_x0000_s1203" style="position:absolute;left:11099;top:11872;width:1136;height:1505;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6WcIA&#10;AADcAAAADwAAAGRycy9kb3ducmV2LnhtbERPz2vCMBS+D/wfwhO8zcQVhnRGEcEy8DDWedntkTzb&#10;avNSm9R2//1yGOz48f3e7CbXigf1ofGsYbVUIIiNtw1XGs5fx+c1iBCRLbaeScMPBdhtZ08bzK0f&#10;+ZMeZaxECuGQo4Y6xi6XMpiaHIal74gTd/G9w5hgX0nb45jCXStflHqVDhtODTV2dKjJ3MrBaeAP&#10;Kk5F9j2Wq0wN4/2+vrqz0Xoxn/ZvICJN8V/85363GjKV5qcz6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hHpZwgAAANwAAAAPAAAAAAAAAAAAAAAAAJgCAABkcnMvZG93&#10;bnJldi54bWxQSwUGAAAAAAQABAD1AAAAhwMAAAAA&#10;" fillcolor="windowText" strokecolor="#2f528f" strokeweight=".5pt"/>
                <w10:wrap type="square" anchorx="margin"/>
              </v:group>
            </w:pict>
          </mc:Fallback>
        </mc:AlternateContent>
      </w:r>
      <w:r>
        <w:rPr>
          <w:rFonts w:ascii="Arial" w:hAnsi="Arial" w:cs="Arial"/>
          <w:sz w:val="22"/>
          <w:szCs w:val="22"/>
        </w:rPr>
        <w:t xml:space="preserve">one month will result in no lesions and two month may lean either way.  For Aims 1 and 2, one and two month exposure treatment will assist in testing whether clade architectures develop gradually or more abruptly transitioning between cooperativity between clades and competition between clades. The spacing of UV holidays between single months of UV will test the role of total dose versus the relentlessness of dosing. This will feed directly into </w:t>
      </w:r>
      <w:r w:rsidRPr="00165A06">
        <w:rPr>
          <w:rFonts w:ascii="Arial" w:hAnsi="Arial" w:cs="Arial"/>
          <w:b/>
          <w:sz w:val="22"/>
          <w:szCs w:val="22"/>
        </w:rPr>
        <w:t>Aims 1 &amp; 2</w:t>
      </w:r>
      <w:r>
        <w:rPr>
          <w:rFonts w:ascii="Arial" w:hAnsi="Arial" w:cs="Arial"/>
          <w:sz w:val="22"/>
          <w:szCs w:val="22"/>
        </w:rPr>
        <w:t>, and into</w:t>
      </w:r>
      <w:r>
        <w:rPr>
          <w:rFonts w:ascii="Arial" w:hAnsi="Arial" w:cs="Arial"/>
          <w:b/>
          <w:sz w:val="22"/>
          <w:szCs w:val="22"/>
        </w:rPr>
        <w:t xml:space="preserve"> Aim 3</w:t>
      </w:r>
      <w:r>
        <w:rPr>
          <w:rFonts w:ascii="Arial" w:hAnsi="Arial" w:cs="Arial"/>
          <w:sz w:val="22"/>
          <w:szCs w:val="22"/>
        </w:rPr>
        <w:t xml:space="preserve"> should lesions develop.</w:t>
      </w:r>
    </w:p>
    <w:p w14:paraId="04E24434" w14:textId="6E5ED05B" w:rsidR="00D10A8F" w:rsidRDefault="00D10A8F" w:rsidP="00D10A8F">
      <w:pPr>
        <w:jc w:val="both"/>
        <w:rPr>
          <w:rFonts w:ascii="Arial" w:hAnsi="Arial" w:cs="Arial"/>
          <w:sz w:val="22"/>
          <w:szCs w:val="22"/>
        </w:rPr>
      </w:pPr>
    </w:p>
    <w:p w14:paraId="18A412B2" w14:textId="77777777" w:rsidR="005A23E4" w:rsidRDefault="00E949CC" w:rsidP="00D10A8F">
      <w:pPr>
        <w:jc w:val="both"/>
        <w:rPr>
          <w:ins w:id="252" w:author="boe" w:date="2020-06-01T11:24:00Z"/>
          <w:rFonts w:ascii="Arial" w:hAnsi="Arial" w:cs="Arial"/>
          <w:color w:val="000000"/>
          <w:sz w:val="22"/>
          <w:szCs w:val="22"/>
        </w:rPr>
      </w:pPr>
      <w:r w:rsidRPr="003F4718">
        <w:rPr>
          <w:rFonts w:ascii="Arial" w:hAnsi="Arial" w:cs="Arial"/>
          <w:noProof/>
          <w:color w:val="000000"/>
          <w:sz w:val="22"/>
          <w:szCs w:val="22"/>
        </w:rPr>
        <mc:AlternateContent>
          <mc:Choice Requires="wpg">
            <w:drawing>
              <wp:anchor distT="0" distB="0" distL="114300" distR="114300" simplePos="0" relativeHeight="251686912" behindDoc="0" locked="0" layoutInCell="1" allowOverlap="1" wp14:anchorId="1722C61C" wp14:editId="09C9A77C">
                <wp:simplePos x="0" y="0"/>
                <wp:positionH relativeFrom="column">
                  <wp:posOffset>4782820</wp:posOffset>
                </wp:positionH>
                <wp:positionV relativeFrom="paragraph">
                  <wp:posOffset>1126888</wp:posOffset>
                </wp:positionV>
                <wp:extent cx="2139315" cy="2886710"/>
                <wp:effectExtent l="0" t="0" r="0" b="0"/>
                <wp:wrapSquare wrapText="bothSides"/>
                <wp:docPr id="330"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139315" cy="2886710"/>
                          <a:chOff x="0" y="0"/>
                          <a:chExt cx="2139583" cy="2887303"/>
                        </a:xfrm>
                      </wpg:grpSpPr>
                      <wps:wsp>
                        <wps:cNvPr id="331" name="TextBox 103">
                          <a:extLst/>
                        </wps:cNvPr>
                        <wps:cNvSpPr txBox="1"/>
                        <wps:spPr>
                          <a:xfrm>
                            <a:off x="107718" y="1134375"/>
                            <a:ext cx="1987799" cy="1752928"/>
                          </a:xfrm>
                          <a:prstGeom prst="rect">
                            <a:avLst/>
                          </a:prstGeom>
                          <a:noFill/>
                        </wps:spPr>
                        <wps:txbx>
                          <w:txbxContent>
                            <w:p w14:paraId="1F09AC01" w14:textId="78C7697F" w:rsidR="005C72AF" w:rsidRPr="00F0433F" w:rsidRDefault="005C72AF" w:rsidP="00D10A8F">
                              <w:pPr>
                                <w:pStyle w:val="NormalWeb"/>
                                <w:spacing w:before="0" w:beforeAutospacing="0" w:after="0" w:afterAutospacing="0"/>
                                <w:jc w:val="both"/>
                                <w:rPr>
                                  <w:sz w:val="16"/>
                                  <w:szCs w:val="16"/>
                                </w:rPr>
                              </w:pPr>
                              <w:r w:rsidRPr="00F0433F">
                                <w:rPr>
                                  <w:rFonts w:ascii="Arial" w:hAnsi="Arial" w:cs="Arial"/>
                                  <w:b/>
                                  <w:color w:val="000000" w:themeColor="text1"/>
                                  <w:kern w:val="24"/>
                                  <w:sz w:val="16"/>
                                  <w:szCs w:val="16"/>
                                </w:rPr>
                                <w:t>Fig</w:t>
                              </w:r>
                              <w:r>
                                <w:rPr>
                                  <w:rFonts w:ascii="Arial" w:hAnsi="Arial" w:cs="Arial"/>
                                  <w:b/>
                                  <w:color w:val="000000" w:themeColor="text1"/>
                                  <w:kern w:val="24"/>
                                  <w:sz w:val="16"/>
                                  <w:szCs w:val="16"/>
                                </w:rPr>
                                <w:t>ure</w:t>
                              </w:r>
                              <w:r w:rsidRPr="00F0433F">
                                <w:rPr>
                                  <w:rFonts w:ascii="Arial" w:hAnsi="Arial" w:cs="Arial"/>
                                  <w:b/>
                                  <w:color w:val="000000" w:themeColor="text1"/>
                                  <w:kern w:val="24"/>
                                  <w:sz w:val="16"/>
                                  <w:szCs w:val="16"/>
                                </w:rPr>
                                <w:t xml:space="preserve"> </w:t>
                              </w:r>
                              <w:r>
                                <w:rPr>
                                  <w:rFonts w:ascii="Arial" w:hAnsi="Arial" w:cs="Arial"/>
                                  <w:b/>
                                  <w:color w:val="000000" w:themeColor="text1"/>
                                  <w:kern w:val="24"/>
                                  <w:sz w:val="16"/>
                                  <w:szCs w:val="16"/>
                                </w:rPr>
                                <w:t>8</w:t>
                              </w:r>
                              <w:r w:rsidRPr="00F0433F">
                                <w:rPr>
                                  <w:rFonts w:ascii="Arial" w:hAnsi="Arial" w:cs="Arial"/>
                                  <w:b/>
                                  <w:color w:val="000000" w:themeColor="text1"/>
                                  <w:kern w:val="24"/>
                                  <w:sz w:val="16"/>
                                  <w:szCs w:val="16"/>
                                </w:rPr>
                                <w:t xml:space="preserve">. </w:t>
                              </w:r>
                              <w:r w:rsidRPr="00F0433F">
                                <w:rPr>
                                  <w:rFonts w:ascii="Arial" w:hAnsi="Arial" w:cs="Arial"/>
                                  <w:b/>
                                  <w:bCs/>
                                  <w:color w:val="000000" w:themeColor="text1"/>
                                  <w:kern w:val="24"/>
                                  <w:sz w:val="16"/>
                                  <w:szCs w:val="16"/>
                                </w:rPr>
                                <w:t>Experimental Plan To Test Effects of Specific Perturbations in Phase 1 and 2 on Carcinogenesis</w:t>
                              </w:r>
                              <w:r w:rsidRPr="00F0433F">
                                <w:rPr>
                                  <w:rFonts w:ascii="Arial" w:hAnsi="Arial" w:cs="Arial"/>
                                  <w:color w:val="000000" w:themeColor="text1"/>
                                  <w:kern w:val="24"/>
                                  <w:sz w:val="16"/>
                                  <w:szCs w:val="16"/>
                                </w:rPr>
                                <w:t>. The standard UV-regimen is depicted here, as before, aligned to predicted phases. The perturbations hypothesized to have the phase-specific positive or negative effects on carcinogenesis will be applied in phase 1 or phase 2. The backs of the mice are now quadrisected to preserve UV-exposed vs. UV-protected internal controls but also    areas for control vs. active perturbations to be introduced in the skin at the various phases. This maximizes the ability to use within-mouse controls.</w:t>
                              </w:r>
                            </w:p>
                          </w:txbxContent>
                        </wps:txbx>
                        <wps:bodyPr wrap="square" lIns="0" tIns="0" rIns="0" bIns="0" rtlCol="0">
                          <a:spAutoFit/>
                        </wps:bodyPr>
                      </wps:wsp>
                      <wpg:grpSp>
                        <wpg:cNvPr id="332" name="Group 332">
                          <a:extLst/>
                        </wpg:cNvPr>
                        <wpg:cNvGrpSpPr/>
                        <wpg:grpSpPr>
                          <a:xfrm>
                            <a:off x="0" y="0"/>
                            <a:ext cx="2139583" cy="1149065"/>
                            <a:chOff x="0" y="0"/>
                            <a:chExt cx="2139583" cy="1149065"/>
                          </a:xfrm>
                        </wpg:grpSpPr>
                        <wps:wsp>
                          <wps:cNvPr id="333" name="Oval 333">
                            <a:extLst/>
                          </wps:cNvPr>
                          <wps:cNvSpPr/>
                          <wps:spPr>
                            <a:xfrm>
                              <a:off x="1762728" y="452768"/>
                              <a:ext cx="253821" cy="408791"/>
                            </a:xfrm>
                            <a:prstGeom prst="ellipse">
                              <a:avLst/>
                            </a:prstGeom>
                            <a:gradFill flip="none" rotWithShape="1">
                              <a:gsLst>
                                <a:gs pos="49000">
                                  <a:sysClr val="windowText" lastClr="000000"/>
                                </a:gs>
                                <a:gs pos="50000">
                                  <a:srgbClr val="4472C4">
                                    <a:lumMod val="0"/>
                                    <a:lumOff val="100000"/>
                                  </a:srgbClr>
                                </a:gs>
                                <a:gs pos="50000">
                                  <a:srgbClr val="FFFF00">
                                    <a:lumMod val="79000"/>
                                    <a:lumOff val="21000"/>
                                  </a:srgbClr>
                                </a:gs>
                              </a:gsLst>
                              <a:lin ang="5400000" scaled="0"/>
                              <a:tileRect/>
                            </a:gradFill>
                            <a:ln w="19050" cap="flat" cmpd="sng" algn="ctr">
                              <a:solidFill>
                                <a:sysClr val="windowText" lastClr="000000"/>
                              </a:solidFill>
                              <a:prstDash val="solid"/>
                              <a:miter lim="800000"/>
                            </a:ln>
                            <a:effectLst/>
                          </wps:spPr>
                          <wps:bodyPr rtlCol="0" anchor="ctr"/>
                        </wps:wsp>
                        <wps:wsp>
                          <wps:cNvPr id="334" name="Straight Connector 334">
                            <a:extLst/>
                          </wps:cNvPr>
                          <wps:cNvCnPr>
                            <a:cxnSpLocks/>
                          </wps:cNvCnPr>
                          <wps:spPr>
                            <a:xfrm>
                              <a:off x="1693437" y="653867"/>
                              <a:ext cx="365760" cy="0"/>
                            </a:xfrm>
                            <a:prstGeom prst="line">
                              <a:avLst/>
                            </a:prstGeom>
                            <a:noFill/>
                            <a:ln w="19050" cap="flat" cmpd="sng" algn="ctr">
                              <a:solidFill>
                                <a:srgbClr val="4472C4"/>
                              </a:solidFill>
                              <a:prstDash val="sysDash"/>
                              <a:miter lim="800000"/>
                            </a:ln>
                            <a:effectLst/>
                          </wps:spPr>
                          <wps:bodyPr/>
                        </wps:wsp>
                        <wps:wsp>
                          <wps:cNvPr id="335" name="Oval 335">
                            <a:extLst/>
                          </wps:cNvPr>
                          <wps:cNvSpPr/>
                          <wps:spPr>
                            <a:xfrm rot="2700000">
                              <a:off x="1924246" y="243477"/>
                              <a:ext cx="92308" cy="149871"/>
                            </a:xfrm>
                            <a:prstGeom prst="ellipse">
                              <a:avLst/>
                            </a:prstGeom>
                            <a:solidFill>
                              <a:sysClr val="windowText" lastClr="000000"/>
                            </a:solidFill>
                            <a:ln w="19050" cap="flat" cmpd="sng" algn="ctr">
                              <a:solidFill>
                                <a:srgbClr val="4472C4">
                                  <a:shade val="50000"/>
                                </a:srgbClr>
                              </a:solidFill>
                              <a:prstDash val="solid"/>
                              <a:miter lim="800000"/>
                            </a:ln>
                            <a:effectLst/>
                          </wps:spPr>
                          <wps:bodyPr rtlCol="0" anchor="ctr"/>
                        </wps:wsp>
                        <wps:wsp>
                          <wps:cNvPr id="336" name="Oval 336">
                            <a:extLst/>
                          </wps:cNvPr>
                          <wps:cNvSpPr/>
                          <wps:spPr>
                            <a:xfrm rot="18900000">
                              <a:off x="1776085" y="239699"/>
                              <a:ext cx="92299" cy="149886"/>
                            </a:xfrm>
                            <a:prstGeom prst="ellipse">
                              <a:avLst/>
                            </a:prstGeom>
                            <a:solidFill>
                              <a:sysClr val="windowText" lastClr="000000"/>
                            </a:solidFill>
                            <a:ln w="19050" cap="flat" cmpd="sng" algn="ctr">
                              <a:solidFill>
                                <a:srgbClr val="4472C4">
                                  <a:shade val="50000"/>
                                </a:srgbClr>
                              </a:solidFill>
                              <a:prstDash val="solid"/>
                              <a:miter lim="800000"/>
                            </a:ln>
                            <a:effectLst/>
                          </wps:spPr>
                          <wps:bodyPr rtlCol="0" anchor="ctr"/>
                        </wps:wsp>
                        <wps:wsp>
                          <wps:cNvPr id="337" name="Arc 337">
                            <a:extLst/>
                          </wps:cNvPr>
                          <wps:cNvSpPr/>
                          <wps:spPr>
                            <a:xfrm>
                              <a:off x="1705316" y="863422"/>
                              <a:ext cx="372320" cy="199237"/>
                            </a:xfrm>
                            <a:prstGeom prst="arc">
                              <a:avLst>
                                <a:gd name="adj1" fmla="val 16200000"/>
                                <a:gd name="adj2" fmla="val 152647"/>
                              </a:avLst>
                            </a:prstGeom>
                            <a:noFill/>
                            <a:ln w="19050" cap="flat" cmpd="sng" algn="ctr">
                              <a:solidFill>
                                <a:sysClr val="windowText" lastClr="000000"/>
                              </a:solidFill>
                              <a:prstDash val="solid"/>
                              <a:miter lim="800000"/>
                            </a:ln>
                            <a:effectLst/>
                          </wps:spPr>
                          <wps:bodyPr rtlCol="0" anchor="ctr"/>
                        </wps:wsp>
                        <wps:wsp>
                          <wps:cNvPr id="338" name="Oval 338">
                            <a:extLst/>
                          </wps:cNvPr>
                          <wps:cNvSpPr/>
                          <wps:spPr>
                            <a:xfrm>
                              <a:off x="1808877" y="276296"/>
                              <a:ext cx="161522" cy="176451"/>
                            </a:xfrm>
                            <a:prstGeom prst="ellipse">
                              <a:avLst/>
                            </a:prstGeom>
                            <a:solidFill>
                              <a:sysClr val="windowText" lastClr="000000"/>
                            </a:solidFill>
                            <a:ln w="19050" cap="flat" cmpd="sng" algn="ctr">
                              <a:solidFill>
                                <a:srgbClr val="4472C4">
                                  <a:shade val="50000"/>
                                </a:srgbClr>
                              </a:solidFill>
                              <a:prstDash val="solid"/>
                              <a:miter lim="800000"/>
                            </a:ln>
                            <a:effectLst/>
                          </wps:spPr>
                          <wps:bodyPr rtlCol="0" anchor="ctr"/>
                        </wps:wsp>
                        <wps:wsp>
                          <wps:cNvPr id="339" name="TextBox 16">
                            <a:extLst/>
                          </wps:cNvPr>
                          <wps:cNvSpPr txBox="1">
                            <a:spLocks noChangeAspect="1"/>
                          </wps:cNvSpPr>
                          <wps:spPr>
                            <a:xfrm>
                              <a:off x="51861" y="265866"/>
                              <a:ext cx="418704" cy="246221"/>
                            </a:xfrm>
                            <a:prstGeom prst="rect">
                              <a:avLst/>
                            </a:prstGeom>
                            <a:noFill/>
                          </wps:spPr>
                          <wps:txbx>
                            <w:txbxContent>
                              <w:p w14:paraId="31B27BF6" w14:textId="77777777" w:rsidR="005C72AF" w:rsidRDefault="005C72AF" w:rsidP="00D10A8F">
                                <w:pPr>
                                  <w:pStyle w:val="NormalWeb"/>
                                  <w:spacing w:before="0" w:beforeAutospacing="0" w:after="0" w:afterAutospacing="0"/>
                                </w:pPr>
                                <w:r>
                                  <w:rPr>
                                    <w:rFonts w:asciiTheme="minorHAnsi" w:hAnsi="Calibri" w:cstheme="minorBidi"/>
                                    <w:b/>
                                    <w:bCs/>
                                    <w:color w:val="000000" w:themeColor="text1"/>
                                    <w:kern w:val="24"/>
                                    <w:sz w:val="10"/>
                                    <w:szCs w:val="10"/>
                                  </w:rPr>
                                  <w:t>UV Dose</w:t>
                                </w:r>
                              </w:p>
                              <w:p w14:paraId="274A6A1B" w14:textId="77777777" w:rsidR="005C72AF" w:rsidRDefault="005C72AF" w:rsidP="00D10A8F">
                                <w:pPr>
                                  <w:pStyle w:val="NormalWeb"/>
                                  <w:spacing w:before="0" w:beforeAutospacing="0" w:after="0" w:afterAutospacing="0"/>
                                </w:pPr>
                                <w:r>
                                  <w:rPr>
                                    <w:rFonts w:asciiTheme="minorHAnsi" w:hAnsi="Calibri" w:cstheme="minorBidi"/>
                                    <w:b/>
                                    <w:bCs/>
                                    <w:color w:val="000000" w:themeColor="text1"/>
                                    <w:kern w:val="24"/>
                                    <w:sz w:val="10"/>
                                    <w:szCs w:val="10"/>
                                  </w:rPr>
                                  <w:t>Regimen</w:t>
                                </w:r>
                              </w:p>
                            </w:txbxContent>
                          </wps:txbx>
                          <wps:bodyPr wrap="none" rtlCol="0">
                            <a:spAutoFit/>
                          </wps:bodyPr>
                        </wps:wsp>
                        <wps:wsp>
                          <wps:cNvPr id="340" name="Rectangle 340">
                            <a:extLst/>
                          </wps:cNvPr>
                          <wps:cNvSpPr>
                            <a:spLocks noChangeAspect="1"/>
                          </wps:cNvSpPr>
                          <wps:spPr>
                            <a:xfrm rot="16200000">
                              <a:off x="623616" y="315550"/>
                              <a:ext cx="116630" cy="154485"/>
                            </a:xfrm>
                            <a:prstGeom prst="rect">
                              <a:avLst/>
                            </a:prstGeom>
                            <a:solidFill>
                              <a:srgbClr val="FFFF00"/>
                            </a:solidFill>
                            <a:ln w="9525" cap="flat" cmpd="sng" algn="ctr">
                              <a:solidFill>
                                <a:srgbClr val="FF0000"/>
                              </a:solidFill>
                              <a:prstDash val="solid"/>
                              <a:miter lim="800000"/>
                            </a:ln>
                            <a:effectLst/>
                          </wps:spPr>
                          <wps:bodyPr rtlCol="0" anchor="ctr"/>
                        </wps:wsp>
                        <wps:wsp>
                          <wps:cNvPr id="341" name="Rectangle 341">
                            <a:extLst/>
                          </wps:cNvPr>
                          <wps:cNvSpPr>
                            <a:spLocks noChangeAspect="1"/>
                          </wps:cNvSpPr>
                          <wps:spPr>
                            <a:xfrm rot="16200000">
                              <a:off x="931562" y="316716"/>
                              <a:ext cx="116630" cy="154485"/>
                            </a:xfrm>
                            <a:prstGeom prst="rect">
                              <a:avLst/>
                            </a:prstGeom>
                            <a:solidFill>
                              <a:srgbClr val="FFFF00"/>
                            </a:solidFill>
                            <a:ln w="9525" cap="flat" cmpd="sng" algn="ctr">
                              <a:solidFill>
                                <a:srgbClr val="FF0000"/>
                              </a:solidFill>
                              <a:prstDash val="solid"/>
                              <a:miter lim="800000"/>
                            </a:ln>
                            <a:effectLst/>
                          </wps:spPr>
                          <wps:bodyPr rtlCol="0" anchor="ctr"/>
                        </wps:wsp>
                        <wps:wsp>
                          <wps:cNvPr id="342" name="Rectangle 342">
                            <a:extLst/>
                          </wps:cNvPr>
                          <wps:cNvSpPr>
                            <a:spLocks noChangeAspect="1"/>
                          </wps:cNvSpPr>
                          <wps:spPr>
                            <a:xfrm rot="16200000">
                              <a:off x="779194" y="315550"/>
                              <a:ext cx="116630" cy="154485"/>
                            </a:xfrm>
                            <a:prstGeom prst="rect">
                              <a:avLst/>
                            </a:prstGeom>
                            <a:solidFill>
                              <a:srgbClr val="FFFF00"/>
                            </a:solidFill>
                            <a:ln w="9525" cap="flat" cmpd="sng" algn="ctr">
                              <a:solidFill>
                                <a:srgbClr val="FF0000"/>
                              </a:solidFill>
                              <a:prstDash val="solid"/>
                              <a:miter lim="800000"/>
                            </a:ln>
                            <a:effectLst/>
                          </wps:spPr>
                          <wps:bodyPr rtlCol="0" anchor="ctr"/>
                        </wps:wsp>
                        <wps:wsp>
                          <wps:cNvPr id="343" name="Rectangle 343">
                            <a:extLst/>
                          </wps:cNvPr>
                          <wps:cNvSpPr>
                            <a:spLocks noChangeAspect="1"/>
                          </wps:cNvSpPr>
                          <wps:spPr>
                            <a:xfrm rot="16200000">
                              <a:off x="1085024" y="316716"/>
                              <a:ext cx="116630" cy="154485"/>
                            </a:xfrm>
                            <a:prstGeom prst="rect">
                              <a:avLst/>
                            </a:prstGeom>
                            <a:solidFill>
                              <a:sysClr val="windowText" lastClr="000000"/>
                            </a:solidFill>
                            <a:ln w="9525" cap="flat" cmpd="sng" algn="ctr">
                              <a:solidFill>
                                <a:srgbClr val="FF0000"/>
                              </a:solidFill>
                              <a:prstDash val="solid"/>
                              <a:miter lim="800000"/>
                            </a:ln>
                            <a:effectLst/>
                          </wps:spPr>
                          <wps:bodyPr rtlCol="0" anchor="ctr"/>
                        </wps:wsp>
                        <wps:wsp>
                          <wps:cNvPr id="344" name="Rectangle 344">
                            <a:extLst/>
                          </wps:cNvPr>
                          <wps:cNvSpPr>
                            <a:spLocks noChangeAspect="1"/>
                          </wps:cNvSpPr>
                          <wps:spPr>
                            <a:xfrm rot="16200000">
                              <a:off x="1239098" y="315550"/>
                              <a:ext cx="116630" cy="154485"/>
                            </a:xfrm>
                            <a:prstGeom prst="rect">
                              <a:avLst/>
                            </a:prstGeom>
                            <a:solidFill>
                              <a:sysClr val="windowText" lastClr="000000"/>
                            </a:solidFill>
                            <a:ln w="9525" cap="flat" cmpd="sng" algn="ctr">
                              <a:solidFill>
                                <a:srgbClr val="FF0000"/>
                              </a:solidFill>
                              <a:prstDash val="solid"/>
                              <a:miter lim="800000"/>
                            </a:ln>
                            <a:effectLst/>
                          </wps:spPr>
                          <wps:bodyPr rtlCol="0" anchor="ctr"/>
                        </wps:wsp>
                        <wps:wsp>
                          <wps:cNvPr id="345" name="TextBox 61">
                            <a:extLst/>
                          </wps:cNvPr>
                          <wps:cNvSpPr txBox="1">
                            <a:spLocks noChangeAspect="1"/>
                          </wps:cNvSpPr>
                          <wps:spPr>
                            <a:xfrm>
                              <a:off x="77495" y="480332"/>
                              <a:ext cx="341760" cy="169277"/>
                            </a:xfrm>
                            <a:prstGeom prst="rect">
                              <a:avLst/>
                            </a:prstGeom>
                            <a:noFill/>
                          </wps:spPr>
                          <wps:txbx>
                            <w:txbxContent>
                              <w:p w14:paraId="4D8C6FCD" w14:textId="77777777" w:rsidR="005C72AF" w:rsidRDefault="005C72AF" w:rsidP="00D10A8F">
                                <w:pPr>
                                  <w:pStyle w:val="NormalWeb"/>
                                  <w:spacing w:before="0" w:beforeAutospacing="0" w:after="0" w:afterAutospacing="0"/>
                                </w:pPr>
                                <w:r>
                                  <w:rPr>
                                    <w:rFonts w:asciiTheme="minorHAnsi" w:hAnsi="Calibri" w:cstheme="minorBidi"/>
                                    <w:b/>
                                    <w:bCs/>
                                    <w:color w:val="000000" w:themeColor="text1"/>
                                    <w:kern w:val="24"/>
                                    <w:sz w:val="10"/>
                                    <w:szCs w:val="10"/>
                                  </w:rPr>
                                  <w:t>Phase</w:t>
                                </w:r>
                              </w:p>
                            </w:txbxContent>
                          </wps:txbx>
                          <wps:bodyPr wrap="none" rtlCol="0">
                            <a:spAutoFit/>
                          </wps:bodyPr>
                        </wps:wsp>
                        <wps:wsp>
                          <wps:cNvPr id="346" name="TextBox 63">
                            <a:extLst/>
                          </wps:cNvPr>
                          <wps:cNvSpPr txBox="1">
                            <a:spLocks noChangeAspect="1"/>
                          </wps:cNvSpPr>
                          <wps:spPr>
                            <a:xfrm>
                              <a:off x="593899" y="453272"/>
                              <a:ext cx="213520" cy="230832"/>
                            </a:xfrm>
                            <a:prstGeom prst="rect">
                              <a:avLst/>
                            </a:prstGeom>
                            <a:noFill/>
                          </wps:spPr>
                          <wps:txbx>
                            <w:txbxContent>
                              <w:p w14:paraId="54FFB206"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8"/>
                                    <w:szCs w:val="18"/>
                                  </w:rPr>
                                  <w:t>I</w:t>
                                </w:r>
                              </w:p>
                            </w:txbxContent>
                          </wps:txbx>
                          <wps:bodyPr wrap="none" rtlCol="0">
                            <a:spAutoFit/>
                          </wps:bodyPr>
                        </wps:wsp>
                        <wps:wsp>
                          <wps:cNvPr id="347" name="TextBox 64">
                            <a:extLst/>
                          </wps:cNvPr>
                          <wps:cNvSpPr txBox="1">
                            <a:spLocks noChangeAspect="1"/>
                          </wps:cNvSpPr>
                          <wps:spPr>
                            <a:xfrm>
                              <a:off x="785938" y="454843"/>
                              <a:ext cx="242374" cy="230832"/>
                            </a:xfrm>
                            <a:prstGeom prst="rect">
                              <a:avLst/>
                            </a:prstGeom>
                            <a:noFill/>
                          </wps:spPr>
                          <wps:txbx>
                            <w:txbxContent>
                              <w:p w14:paraId="4E2E6BA8"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8"/>
                                    <w:szCs w:val="18"/>
                                  </w:rPr>
                                  <w:t>II</w:t>
                                </w:r>
                              </w:p>
                            </w:txbxContent>
                          </wps:txbx>
                          <wps:bodyPr wrap="none" rtlCol="0">
                            <a:spAutoFit/>
                          </wps:bodyPr>
                        </wps:wsp>
                        <wps:wsp>
                          <wps:cNvPr id="348" name="TextBox 65">
                            <a:extLst/>
                          </wps:cNvPr>
                          <wps:cNvSpPr txBox="1">
                            <a:spLocks noChangeAspect="1"/>
                          </wps:cNvSpPr>
                          <wps:spPr>
                            <a:xfrm>
                              <a:off x="1153727" y="453272"/>
                              <a:ext cx="271228" cy="230832"/>
                            </a:xfrm>
                            <a:prstGeom prst="rect">
                              <a:avLst/>
                            </a:prstGeom>
                            <a:noFill/>
                          </wps:spPr>
                          <wps:txbx>
                            <w:txbxContent>
                              <w:p w14:paraId="18C973E5"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8"/>
                                    <w:szCs w:val="18"/>
                                  </w:rPr>
                                  <w:t>III</w:t>
                                </w:r>
                              </w:p>
                            </w:txbxContent>
                          </wps:txbx>
                          <wps:bodyPr wrap="none" rtlCol="0">
                            <a:spAutoFit/>
                          </wps:bodyPr>
                        </wps:wsp>
                        <wps:wsp>
                          <wps:cNvPr id="349" name="TextBox 94">
                            <a:extLst/>
                          </wps:cNvPr>
                          <wps:cNvSpPr txBox="1">
                            <a:spLocks noChangeAspect="1"/>
                          </wps:cNvSpPr>
                          <wps:spPr>
                            <a:xfrm>
                              <a:off x="953694" y="947287"/>
                              <a:ext cx="609461" cy="184666"/>
                            </a:xfrm>
                            <a:prstGeom prst="rect">
                              <a:avLst/>
                            </a:prstGeom>
                            <a:noFill/>
                          </wps:spPr>
                          <wps:txbx>
                            <w:txbxContent>
                              <w:p w14:paraId="73B9E738" w14:textId="77777777" w:rsidR="005C72AF" w:rsidRDefault="005C72AF" w:rsidP="00D10A8F">
                                <w:pPr>
                                  <w:pStyle w:val="NormalWeb"/>
                                  <w:spacing w:before="0" w:beforeAutospacing="0" w:after="0" w:afterAutospacing="0"/>
                                  <w:jc w:val="center"/>
                                </w:pPr>
                                <w:r>
                                  <w:rPr>
                                    <w:rFonts w:asciiTheme="minorHAnsi" w:hAnsi="Calibri" w:cstheme="minorBidi"/>
                                    <w:color w:val="000000" w:themeColor="text1"/>
                                    <w:kern w:val="24"/>
                                    <w:sz w:val="12"/>
                                    <w:szCs w:val="12"/>
                                  </w:rPr>
                                  <w:t>UV-protected</w:t>
                                </w:r>
                              </w:p>
                            </w:txbxContent>
                          </wps:txbx>
                          <wps:bodyPr wrap="none" rtlCol="0">
                            <a:spAutoFit/>
                          </wps:bodyPr>
                        </wps:wsp>
                        <wps:wsp>
                          <wps:cNvPr id="350" name="Rectangle 350">
                            <a:extLst/>
                          </wps:cNvPr>
                          <wps:cNvSpPr>
                            <a:spLocks noChangeAspect="1"/>
                          </wps:cNvSpPr>
                          <wps:spPr>
                            <a:xfrm rot="16200000">
                              <a:off x="881040" y="961387"/>
                              <a:ext cx="103551" cy="137160"/>
                            </a:xfrm>
                            <a:prstGeom prst="rect">
                              <a:avLst/>
                            </a:prstGeom>
                            <a:solidFill>
                              <a:sysClr val="windowText" lastClr="000000"/>
                            </a:solidFill>
                            <a:ln w="6350" cap="flat" cmpd="sng" algn="ctr">
                              <a:solidFill>
                                <a:srgbClr val="4472C4">
                                  <a:shade val="50000"/>
                                </a:srgbClr>
                              </a:solidFill>
                              <a:prstDash val="solid"/>
                              <a:miter lim="800000"/>
                            </a:ln>
                            <a:effectLst/>
                          </wps:spPr>
                          <wps:bodyPr rtlCol="0" anchor="ctr"/>
                        </wps:wsp>
                        <wps:wsp>
                          <wps:cNvPr id="351" name="TextBox 97">
                            <a:extLst/>
                          </wps:cNvPr>
                          <wps:cNvSpPr txBox="1">
                            <a:spLocks noChangeAspect="1"/>
                          </wps:cNvSpPr>
                          <wps:spPr>
                            <a:xfrm>
                              <a:off x="235328" y="938490"/>
                              <a:ext cx="557530" cy="184150"/>
                            </a:xfrm>
                            <a:prstGeom prst="rect">
                              <a:avLst/>
                            </a:prstGeom>
                            <a:noFill/>
                          </wps:spPr>
                          <wps:txbx>
                            <w:txbxContent>
                              <w:p w14:paraId="1479FD06" w14:textId="77777777" w:rsidR="005C72AF" w:rsidRDefault="005C72AF" w:rsidP="00D10A8F">
                                <w:pPr>
                                  <w:pStyle w:val="NormalWeb"/>
                                  <w:spacing w:before="0" w:beforeAutospacing="0" w:after="0" w:afterAutospacing="0"/>
                                  <w:jc w:val="center"/>
                                </w:pPr>
                                <w:r>
                                  <w:rPr>
                                    <w:rFonts w:asciiTheme="minorHAnsi" w:hAnsi="Calibri" w:cstheme="minorBidi"/>
                                    <w:color w:val="000000" w:themeColor="text1"/>
                                    <w:kern w:val="24"/>
                                    <w:sz w:val="12"/>
                                    <w:szCs w:val="12"/>
                                  </w:rPr>
                                  <w:t>UV-exposed</w:t>
                                </w:r>
                              </w:p>
                            </w:txbxContent>
                          </wps:txbx>
                          <wps:bodyPr wrap="none" rtlCol="0">
                            <a:spAutoFit/>
                          </wps:bodyPr>
                        </wps:wsp>
                        <wps:wsp>
                          <wps:cNvPr id="352" name="Rectangle 352">
                            <a:extLst/>
                          </wps:cNvPr>
                          <wps:cNvSpPr>
                            <a:spLocks noChangeAspect="1"/>
                          </wps:cNvSpPr>
                          <wps:spPr>
                            <a:xfrm rot="16200000">
                              <a:off x="174409" y="963576"/>
                              <a:ext cx="103551" cy="137160"/>
                            </a:xfrm>
                            <a:prstGeom prst="rect">
                              <a:avLst/>
                            </a:prstGeom>
                            <a:solidFill>
                              <a:srgbClr val="FFFF00"/>
                            </a:solidFill>
                            <a:ln w="6350" cap="flat" cmpd="sng" algn="ctr">
                              <a:solidFill>
                                <a:srgbClr val="4472C4">
                                  <a:shade val="50000"/>
                                </a:srgbClr>
                              </a:solidFill>
                              <a:prstDash val="solid"/>
                              <a:miter lim="800000"/>
                            </a:ln>
                            <a:effectLst/>
                          </wps:spPr>
                          <wps:bodyPr rtlCol="0" anchor="ctr"/>
                        </wps:wsp>
                        <wps:wsp>
                          <wps:cNvPr id="353" name="Straight Arrow Connector 353">
                            <a:extLst/>
                          </wps:cNvPr>
                          <wps:cNvCnPr/>
                          <wps:spPr>
                            <a:xfrm rot="16200000">
                              <a:off x="1307733" y="-616300"/>
                              <a:ext cx="0" cy="1381867"/>
                            </a:xfrm>
                            <a:prstGeom prst="straightConnector1">
                              <a:avLst/>
                            </a:prstGeom>
                            <a:noFill/>
                            <a:ln w="15875" cap="flat" cmpd="sng" algn="ctr">
                              <a:solidFill>
                                <a:sysClr val="windowText" lastClr="000000"/>
                              </a:solidFill>
                              <a:prstDash val="solid"/>
                              <a:miter lim="800000"/>
                              <a:headEnd type="none"/>
                              <a:tailEnd type="stealth"/>
                            </a:ln>
                            <a:effectLst/>
                          </wps:spPr>
                          <wps:bodyPr/>
                        </wps:wsp>
                        <wps:wsp>
                          <wps:cNvPr id="354" name="Straight Connector 354">
                            <a:extLst/>
                          </wps:cNvPr>
                          <wps:cNvCnPr/>
                          <wps:spPr>
                            <a:xfrm rot="16200000">
                              <a:off x="543328" y="77114"/>
                              <a:ext cx="146942" cy="0"/>
                            </a:xfrm>
                            <a:prstGeom prst="line">
                              <a:avLst/>
                            </a:prstGeom>
                            <a:noFill/>
                            <a:ln w="15875" cap="flat" cmpd="sng" algn="ctr">
                              <a:solidFill>
                                <a:sysClr val="windowText" lastClr="000000"/>
                              </a:solidFill>
                              <a:prstDash val="solid"/>
                              <a:miter lim="800000"/>
                            </a:ln>
                            <a:effectLst/>
                          </wps:spPr>
                          <wps:bodyPr/>
                        </wps:wsp>
                        <wps:wsp>
                          <wps:cNvPr id="355" name="Straight Connector 355">
                            <a:extLst/>
                          </wps:cNvPr>
                          <wps:cNvCnPr/>
                          <wps:spPr>
                            <a:xfrm rot="16200000">
                              <a:off x="691291" y="74634"/>
                              <a:ext cx="146942" cy="0"/>
                            </a:xfrm>
                            <a:prstGeom prst="line">
                              <a:avLst/>
                            </a:prstGeom>
                            <a:noFill/>
                            <a:ln w="15875" cap="flat" cmpd="sng" algn="ctr">
                              <a:solidFill>
                                <a:sysClr val="windowText" lastClr="000000"/>
                              </a:solidFill>
                              <a:prstDash val="solid"/>
                              <a:miter lim="800000"/>
                            </a:ln>
                            <a:effectLst/>
                          </wps:spPr>
                          <wps:bodyPr/>
                        </wps:wsp>
                        <wps:wsp>
                          <wps:cNvPr id="356" name="Straight Connector 356">
                            <a:extLst/>
                          </wps:cNvPr>
                          <wps:cNvCnPr/>
                          <wps:spPr>
                            <a:xfrm rot="16200000">
                              <a:off x="842011" y="77114"/>
                              <a:ext cx="146942" cy="0"/>
                            </a:xfrm>
                            <a:prstGeom prst="line">
                              <a:avLst/>
                            </a:prstGeom>
                            <a:noFill/>
                            <a:ln w="15875" cap="flat" cmpd="sng" algn="ctr">
                              <a:solidFill>
                                <a:sysClr val="windowText" lastClr="000000"/>
                              </a:solidFill>
                              <a:prstDash val="solid"/>
                              <a:miter lim="800000"/>
                            </a:ln>
                            <a:effectLst/>
                          </wps:spPr>
                          <wps:bodyPr/>
                        </wps:wsp>
                        <wps:wsp>
                          <wps:cNvPr id="357" name="Straight Connector 357">
                            <a:extLst/>
                          </wps:cNvPr>
                          <wps:cNvCnPr/>
                          <wps:spPr>
                            <a:xfrm rot="16200000">
                              <a:off x="997420" y="74634"/>
                              <a:ext cx="146942" cy="0"/>
                            </a:xfrm>
                            <a:prstGeom prst="line">
                              <a:avLst/>
                            </a:prstGeom>
                            <a:noFill/>
                            <a:ln w="15875" cap="flat" cmpd="sng" algn="ctr">
                              <a:solidFill>
                                <a:sysClr val="windowText" lastClr="000000"/>
                              </a:solidFill>
                              <a:prstDash val="solid"/>
                              <a:miter lim="800000"/>
                            </a:ln>
                            <a:effectLst/>
                          </wps:spPr>
                          <wps:bodyPr/>
                        </wps:wsp>
                        <wps:wsp>
                          <wps:cNvPr id="358" name="Straight Connector 358">
                            <a:extLst/>
                          </wps:cNvPr>
                          <wps:cNvCnPr/>
                          <wps:spPr>
                            <a:xfrm rot="16200000">
                              <a:off x="1149161" y="77114"/>
                              <a:ext cx="146942" cy="0"/>
                            </a:xfrm>
                            <a:prstGeom prst="line">
                              <a:avLst/>
                            </a:prstGeom>
                            <a:noFill/>
                            <a:ln w="15875" cap="flat" cmpd="sng" algn="ctr">
                              <a:solidFill>
                                <a:sysClr val="windowText" lastClr="000000"/>
                              </a:solidFill>
                              <a:prstDash val="solid"/>
                              <a:miter lim="800000"/>
                            </a:ln>
                            <a:effectLst/>
                          </wps:spPr>
                          <wps:bodyPr/>
                        </wps:wsp>
                        <wps:wsp>
                          <wps:cNvPr id="359" name="Straight Connector 359">
                            <a:extLst/>
                          </wps:cNvPr>
                          <wps:cNvCnPr/>
                          <wps:spPr>
                            <a:xfrm rot="16200000">
                              <a:off x="1296102" y="77114"/>
                              <a:ext cx="146942" cy="0"/>
                            </a:xfrm>
                            <a:prstGeom prst="line">
                              <a:avLst/>
                            </a:prstGeom>
                            <a:noFill/>
                            <a:ln w="15875" cap="flat" cmpd="sng" algn="ctr">
                              <a:solidFill>
                                <a:sysClr val="windowText" lastClr="000000"/>
                              </a:solidFill>
                              <a:prstDash val="solid"/>
                              <a:miter lim="800000"/>
                            </a:ln>
                            <a:effectLst/>
                          </wps:spPr>
                          <wps:bodyPr/>
                        </wps:wsp>
                        <wps:wsp>
                          <wps:cNvPr id="360" name="Straight Connector 360">
                            <a:extLst/>
                          </wps:cNvPr>
                          <wps:cNvCnPr/>
                          <wps:spPr>
                            <a:xfrm rot="16200000">
                              <a:off x="1449167" y="73471"/>
                              <a:ext cx="146942" cy="0"/>
                            </a:xfrm>
                            <a:prstGeom prst="line">
                              <a:avLst/>
                            </a:prstGeom>
                            <a:noFill/>
                            <a:ln w="15875" cap="flat" cmpd="sng" algn="ctr">
                              <a:solidFill>
                                <a:sysClr val="windowText" lastClr="000000"/>
                              </a:solidFill>
                              <a:prstDash val="solid"/>
                              <a:miter lim="800000"/>
                            </a:ln>
                            <a:effectLst/>
                          </wps:spPr>
                          <wps:bodyPr/>
                        </wps:wsp>
                        <wps:wsp>
                          <wps:cNvPr id="361" name="Straight Connector 361">
                            <a:extLst/>
                          </wps:cNvPr>
                          <wps:cNvCnPr/>
                          <wps:spPr>
                            <a:xfrm rot="16200000">
                              <a:off x="1604576" y="77114"/>
                              <a:ext cx="146942" cy="0"/>
                            </a:xfrm>
                            <a:prstGeom prst="line">
                              <a:avLst/>
                            </a:prstGeom>
                            <a:noFill/>
                            <a:ln w="15875" cap="flat" cmpd="sng" algn="ctr">
                              <a:solidFill>
                                <a:sysClr val="windowText" lastClr="000000"/>
                              </a:solidFill>
                              <a:prstDash val="solid"/>
                              <a:miter lim="800000"/>
                            </a:ln>
                            <a:effectLst/>
                          </wps:spPr>
                          <wps:bodyPr/>
                        </wps:wsp>
                        <wps:wsp>
                          <wps:cNvPr id="362" name="TextBox 111">
                            <a:extLst/>
                          </wps:cNvPr>
                          <wps:cNvSpPr txBox="1"/>
                          <wps:spPr>
                            <a:xfrm>
                              <a:off x="502461" y="135742"/>
                              <a:ext cx="235962" cy="215444"/>
                            </a:xfrm>
                            <a:prstGeom prst="rect">
                              <a:avLst/>
                            </a:prstGeom>
                            <a:noFill/>
                          </wps:spPr>
                          <wps:txbx>
                            <w:txbxContent>
                              <w:p w14:paraId="5A7CD747"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0</w:t>
                                </w:r>
                              </w:p>
                            </w:txbxContent>
                          </wps:txbx>
                          <wps:bodyPr wrap="none" rtlCol="0">
                            <a:spAutoFit/>
                          </wps:bodyPr>
                        </wps:wsp>
                        <wps:wsp>
                          <wps:cNvPr id="363" name="TextBox 112">
                            <a:extLst/>
                          </wps:cNvPr>
                          <wps:cNvSpPr txBox="1"/>
                          <wps:spPr>
                            <a:xfrm>
                              <a:off x="652350" y="129227"/>
                              <a:ext cx="235962" cy="215444"/>
                            </a:xfrm>
                            <a:prstGeom prst="rect">
                              <a:avLst/>
                            </a:prstGeom>
                            <a:noFill/>
                          </wps:spPr>
                          <wps:txbx>
                            <w:txbxContent>
                              <w:p w14:paraId="139E7B1D"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1</w:t>
                                </w:r>
                              </w:p>
                            </w:txbxContent>
                          </wps:txbx>
                          <wps:bodyPr wrap="none" rtlCol="0">
                            <a:spAutoFit/>
                          </wps:bodyPr>
                        </wps:wsp>
                        <wps:wsp>
                          <wps:cNvPr id="364" name="TextBox 113">
                            <a:extLst/>
                          </wps:cNvPr>
                          <wps:cNvSpPr txBox="1"/>
                          <wps:spPr>
                            <a:xfrm>
                              <a:off x="803570" y="129227"/>
                              <a:ext cx="235962" cy="215444"/>
                            </a:xfrm>
                            <a:prstGeom prst="rect">
                              <a:avLst/>
                            </a:prstGeom>
                            <a:noFill/>
                          </wps:spPr>
                          <wps:txbx>
                            <w:txbxContent>
                              <w:p w14:paraId="28D94183"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2</w:t>
                                </w:r>
                              </w:p>
                            </w:txbxContent>
                          </wps:txbx>
                          <wps:bodyPr wrap="none" rtlCol="0">
                            <a:spAutoFit/>
                          </wps:bodyPr>
                        </wps:wsp>
                        <wps:wsp>
                          <wps:cNvPr id="365" name="TextBox 114">
                            <a:extLst/>
                          </wps:cNvPr>
                          <wps:cNvSpPr txBox="1"/>
                          <wps:spPr>
                            <a:xfrm>
                              <a:off x="950080" y="127275"/>
                              <a:ext cx="235962" cy="215444"/>
                            </a:xfrm>
                            <a:prstGeom prst="rect">
                              <a:avLst/>
                            </a:prstGeom>
                            <a:noFill/>
                          </wps:spPr>
                          <wps:txbx>
                            <w:txbxContent>
                              <w:p w14:paraId="3BC627C6"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3</w:t>
                                </w:r>
                              </w:p>
                            </w:txbxContent>
                          </wps:txbx>
                          <wps:bodyPr wrap="none" rtlCol="0">
                            <a:spAutoFit/>
                          </wps:bodyPr>
                        </wps:wsp>
                        <wps:wsp>
                          <wps:cNvPr id="366" name="TextBox 115">
                            <a:extLst/>
                          </wps:cNvPr>
                          <wps:cNvSpPr txBox="1"/>
                          <wps:spPr>
                            <a:xfrm>
                              <a:off x="1105532" y="130073"/>
                              <a:ext cx="235962" cy="215444"/>
                            </a:xfrm>
                            <a:prstGeom prst="rect">
                              <a:avLst/>
                            </a:prstGeom>
                            <a:noFill/>
                          </wps:spPr>
                          <wps:txbx>
                            <w:txbxContent>
                              <w:p w14:paraId="1DB9F038"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4</w:t>
                                </w:r>
                              </w:p>
                            </w:txbxContent>
                          </wps:txbx>
                          <wps:bodyPr wrap="none" rtlCol="0">
                            <a:spAutoFit/>
                          </wps:bodyPr>
                        </wps:wsp>
                        <wps:wsp>
                          <wps:cNvPr id="367" name="TextBox 116">
                            <a:extLst/>
                          </wps:cNvPr>
                          <wps:cNvSpPr txBox="1"/>
                          <wps:spPr>
                            <a:xfrm>
                              <a:off x="1262284" y="130339"/>
                              <a:ext cx="235962" cy="215444"/>
                            </a:xfrm>
                            <a:prstGeom prst="rect">
                              <a:avLst/>
                            </a:prstGeom>
                            <a:noFill/>
                          </wps:spPr>
                          <wps:txbx>
                            <w:txbxContent>
                              <w:p w14:paraId="45695B8A"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5</w:t>
                                </w:r>
                              </w:p>
                            </w:txbxContent>
                          </wps:txbx>
                          <wps:bodyPr wrap="none" rtlCol="0">
                            <a:spAutoFit/>
                          </wps:bodyPr>
                        </wps:wsp>
                        <wps:wsp>
                          <wps:cNvPr id="368" name="TextBox 117">
                            <a:extLst/>
                          </wps:cNvPr>
                          <wps:cNvSpPr txBox="1"/>
                          <wps:spPr>
                            <a:xfrm>
                              <a:off x="1409224" y="135742"/>
                              <a:ext cx="235962" cy="215444"/>
                            </a:xfrm>
                            <a:prstGeom prst="rect">
                              <a:avLst/>
                            </a:prstGeom>
                            <a:noFill/>
                          </wps:spPr>
                          <wps:txbx>
                            <w:txbxContent>
                              <w:p w14:paraId="1F00D832"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6</w:t>
                                </w:r>
                              </w:p>
                            </w:txbxContent>
                          </wps:txbx>
                          <wps:bodyPr wrap="none" rtlCol="0">
                            <a:spAutoFit/>
                          </wps:bodyPr>
                        </wps:wsp>
                        <wps:wsp>
                          <wps:cNvPr id="369" name="TextBox 118">
                            <a:extLst/>
                          </wps:cNvPr>
                          <wps:cNvSpPr txBox="1"/>
                          <wps:spPr>
                            <a:xfrm>
                              <a:off x="1560625" y="140309"/>
                              <a:ext cx="235962" cy="215444"/>
                            </a:xfrm>
                            <a:prstGeom prst="rect">
                              <a:avLst/>
                            </a:prstGeom>
                            <a:noFill/>
                          </wps:spPr>
                          <wps:txbx>
                            <w:txbxContent>
                              <w:p w14:paraId="13B9DE06"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7</w:t>
                                </w:r>
                              </w:p>
                            </w:txbxContent>
                          </wps:txbx>
                          <wps:bodyPr wrap="none" rtlCol="0">
                            <a:spAutoFit/>
                          </wps:bodyPr>
                        </wps:wsp>
                        <wps:wsp>
                          <wps:cNvPr id="370" name="TextBox 119">
                            <a:extLst/>
                          </wps:cNvPr>
                          <wps:cNvSpPr txBox="1"/>
                          <wps:spPr>
                            <a:xfrm>
                              <a:off x="67273" y="14268"/>
                              <a:ext cx="391454" cy="169277"/>
                            </a:xfrm>
                            <a:prstGeom prst="rect">
                              <a:avLst/>
                            </a:prstGeom>
                            <a:noFill/>
                          </wps:spPr>
                          <wps:txbx>
                            <w:txbxContent>
                              <w:p w14:paraId="4D11D126" w14:textId="77777777" w:rsidR="005C72AF" w:rsidRDefault="005C72AF" w:rsidP="00D10A8F">
                                <w:pPr>
                                  <w:pStyle w:val="NormalWeb"/>
                                  <w:spacing w:before="0" w:beforeAutospacing="0" w:after="0" w:afterAutospacing="0"/>
                                </w:pPr>
                                <w:r>
                                  <w:rPr>
                                    <w:rFonts w:asciiTheme="minorHAnsi" w:hAnsi="Calibri" w:cstheme="minorBidi"/>
                                    <w:b/>
                                    <w:bCs/>
                                    <w:color w:val="000000" w:themeColor="text1"/>
                                    <w:kern w:val="24"/>
                                    <w:sz w:val="10"/>
                                    <w:szCs w:val="10"/>
                                  </w:rPr>
                                  <w:t>Months</w:t>
                                </w:r>
                              </w:p>
                            </w:txbxContent>
                          </wps:txbx>
                          <wps:bodyPr wrap="none" rtlCol="0">
                            <a:spAutoFit/>
                          </wps:bodyPr>
                        </wps:wsp>
                        <wps:wsp>
                          <wps:cNvPr id="371" name="Straight Connector 371">
                            <a:extLst/>
                          </wps:cNvPr>
                          <wps:cNvCnPr>
                            <a:cxnSpLocks/>
                          </wps:cNvCnPr>
                          <wps:spPr>
                            <a:xfrm rot="5400000">
                              <a:off x="1664839" y="647744"/>
                              <a:ext cx="457200" cy="0"/>
                            </a:xfrm>
                            <a:prstGeom prst="line">
                              <a:avLst/>
                            </a:prstGeom>
                            <a:noFill/>
                            <a:ln w="19050" cap="flat" cmpd="sng" algn="ctr">
                              <a:solidFill>
                                <a:srgbClr val="4472C4"/>
                              </a:solidFill>
                              <a:prstDash val="sysDash"/>
                              <a:miter lim="800000"/>
                            </a:ln>
                            <a:effectLst/>
                          </wps:spPr>
                          <wps:bodyPr/>
                        </wps:wsp>
                        <wps:wsp>
                          <wps:cNvPr id="372" name="TextBox 133">
                            <a:extLst/>
                          </wps:cNvPr>
                          <wps:cNvSpPr txBox="1"/>
                          <wps:spPr>
                            <a:xfrm>
                              <a:off x="1535063" y="871570"/>
                              <a:ext cx="604520" cy="277495"/>
                            </a:xfrm>
                            <a:prstGeom prst="rect">
                              <a:avLst/>
                            </a:prstGeom>
                            <a:noFill/>
                          </wps:spPr>
                          <wps:txbx>
                            <w:txbxContent>
                              <w:p w14:paraId="4C2CD3D6" w14:textId="77777777" w:rsidR="005C72AF" w:rsidRDefault="005C72AF" w:rsidP="00D10A8F">
                                <w:pPr>
                                  <w:pStyle w:val="NormalWeb"/>
                                  <w:spacing w:before="0" w:beforeAutospacing="0" w:after="0" w:afterAutospacing="0"/>
                                  <w:jc w:val="center"/>
                                </w:pPr>
                                <w:r>
                                  <w:rPr>
                                    <w:rFonts w:asciiTheme="minorHAnsi" w:hAnsi="Calibri" w:cstheme="minorBidi"/>
                                    <w:b/>
                                    <w:bCs/>
                                    <w:color w:val="000000" w:themeColor="text1"/>
                                    <w:kern w:val="24"/>
                                    <w:sz w:val="12"/>
                                    <w:szCs w:val="12"/>
                                  </w:rPr>
                                  <w:t>0</w:t>
                                </w:r>
                                <w:r>
                                  <w:rPr>
                                    <w:rFonts w:asciiTheme="minorHAnsi" w:hAnsi="Calibri" w:cstheme="minorBidi"/>
                                    <w:color w:val="000000" w:themeColor="text1"/>
                                    <w:kern w:val="24"/>
                                    <w:sz w:val="12"/>
                                    <w:szCs w:val="12"/>
                                  </w:rPr>
                                  <w:t xml:space="preserve"> = untreated</w:t>
                                </w:r>
                              </w:p>
                              <w:p w14:paraId="6EC78E15" w14:textId="77777777" w:rsidR="005C72AF" w:rsidRDefault="005C72AF" w:rsidP="00D10A8F">
                                <w:pPr>
                                  <w:pStyle w:val="NormalWeb"/>
                                  <w:spacing w:before="0" w:beforeAutospacing="0" w:after="0" w:afterAutospacing="0"/>
                                  <w:jc w:val="center"/>
                                </w:pPr>
                                <w:r>
                                  <w:rPr>
                                    <w:rFonts w:asciiTheme="minorHAnsi" w:hAnsi="Calibri" w:cstheme="minorBidi"/>
                                    <w:b/>
                                    <w:bCs/>
                                    <w:color w:val="000000" w:themeColor="text1"/>
                                    <w:kern w:val="24"/>
                                    <w:sz w:val="12"/>
                                    <w:szCs w:val="12"/>
                                  </w:rPr>
                                  <w:t>+</w:t>
                                </w:r>
                                <w:r>
                                  <w:rPr>
                                    <w:rFonts w:asciiTheme="minorHAnsi" w:hAnsi="Calibri" w:cstheme="minorBidi"/>
                                    <w:color w:val="000000" w:themeColor="text1"/>
                                    <w:kern w:val="24"/>
                                    <w:sz w:val="12"/>
                                    <w:szCs w:val="12"/>
                                  </w:rPr>
                                  <w:t xml:space="preserve"> = treated</w:t>
                                </w:r>
                              </w:p>
                            </w:txbxContent>
                          </wps:txbx>
                          <wps:bodyPr wrap="none" rtlCol="0">
                            <a:spAutoFit/>
                          </wps:bodyPr>
                        </wps:wsp>
                        <wps:wsp>
                          <wps:cNvPr id="373" name="TextBox 146">
                            <a:extLst/>
                          </wps:cNvPr>
                          <wps:cNvSpPr txBox="1"/>
                          <wps:spPr>
                            <a:xfrm>
                              <a:off x="0" y="690201"/>
                              <a:ext cx="550151" cy="169277"/>
                            </a:xfrm>
                            <a:prstGeom prst="rect">
                              <a:avLst/>
                            </a:prstGeom>
                            <a:noFill/>
                          </wps:spPr>
                          <wps:txbx>
                            <w:txbxContent>
                              <w:p w14:paraId="1568D393" w14:textId="77777777" w:rsidR="005C72AF" w:rsidRDefault="005C72AF" w:rsidP="00D10A8F">
                                <w:pPr>
                                  <w:pStyle w:val="NormalWeb"/>
                                  <w:spacing w:before="0" w:beforeAutospacing="0" w:after="0" w:afterAutospacing="0"/>
                                </w:pPr>
                                <w:r>
                                  <w:rPr>
                                    <w:rFonts w:asciiTheme="minorHAnsi" w:hAnsi="Calibri" w:cstheme="minorBidi"/>
                                    <w:b/>
                                    <w:bCs/>
                                    <w:color w:val="000000" w:themeColor="text1"/>
                                    <w:kern w:val="24"/>
                                    <w:sz w:val="10"/>
                                    <w:szCs w:val="10"/>
                                  </w:rPr>
                                  <w:t>Perturbations</w:t>
                                </w:r>
                              </w:p>
                            </w:txbxContent>
                          </wps:txbx>
                          <wps:bodyPr wrap="none" rtlCol="0">
                            <a:spAutoFit/>
                          </wps:bodyPr>
                        </wps:wsp>
                        <wps:wsp>
                          <wps:cNvPr id="374" name="TextBox 23">
                            <a:extLst/>
                          </wps:cNvPr>
                          <wps:cNvSpPr txBox="1"/>
                          <wps:spPr>
                            <a:xfrm>
                              <a:off x="1703473" y="439080"/>
                              <a:ext cx="250390" cy="246221"/>
                            </a:xfrm>
                            <a:prstGeom prst="rect">
                              <a:avLst/>
                            </a:prstGeom>
                            <a:noFill/>
                          </wps:spPr>
                          <wps:txbx>
                            <w:txbxContent>
                              <w:p w14:paraId="413A26DB" w14:textId="77777777" w:rsidR="005C72AF" w:rsidRDefault="005C72AF" w:rsidP="00D10A8F">
                                <w:pPr>
                                  <w:pStyle w:val="NormalWeb"/>
                                  <w:spacing w:before="0" w:beforeAutospacing="0" w:after="0" w:afterAutospacing="0"/>
                                </w:pPr>
                                <w:r>
                                  <w:rPr>
                                    <w:rFonts w:asciiTheme="minorHAnsi" w:hAnsi="Calibri" w:cstheme="minorBidi"/>
                                    <w:color w:val="FFFFFF" w:themeColor="background1"/>
                                    <w:kern w:val="24"/>
                                    <w:sz w:val="20"/>
                                    <w:szCs w:val="20"/>
                                  </w:rPr>
                                  <w:t>0</w:t>
                                </w:r>
                              </w:p>
                            </w:txbxContent>
                          </wps:txbx>
                          <wps:bodyPr wrap="none" rtlCol="0">
                            <a:spAutoFit/>
                          </wps:bodyPr>
                        </wps:wsp>
                        <wps:wsp>
                          <wps:cNvPr id="375" name="TextBox 147">
                            <a:extLst/>
                          </wps:cNvPr>
                          <wps:cNvSpPr txBox="1"/>
                          <wps:spPr>
                            <a:xfrm>
                              <a:off x="1822005" y="599947"/>
                              <a:ext cx="250390" cy="246221"/>
                            </a:xfrm>
                            <a:prstGeom prst="rect">
                              <a:avLst/>
                            </a:prstGeom>
                            <a:noFill/>
                          </wps:spPr>
                          <wps:txbx>
                            <w:txbxContent>
                              <w:p w14:paraId="3F891E36"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20"/>
                                    <w:szCs w:val="20"/>
                                  </w:rPr>
                                  <w:t>0</w:t>
                                </w:r>
                              </w:p>
                            </w:txbxContent>
                          </wps:txbx>
                          <wps:bodyPr wrap="none" rtlCol="0">
                            <a:spAutoFit/>
                          </wps:bodyPr>
                        </wps:wsp>
                        <wps:wsp>
                          <wps:cNvPr id="376" name="TextBox 148">
                            <a:extLst/>
                          </wps:cNvPr>
                          <wps:cNvSpPr txBox="1"/>
                          <wps:spPr>
                            <a:xfrm>
                              <a:off x="1711535" y="599946"/>
                              <a:ext cx="250390" cy="246221"/>
                            </a:xfrm>
                            <a:prstGeom prst="rect">
                              <a:avLst/>
                            </a:prstGeom>
                            <a:noFill/>
                          </wps:spPr>
                          <wps:txbx>
                            <w:txbxContent>
                              <w:p w14:paraId="0D70F3A1"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20"/>
                                    <w:szCs w:val="20"/>
                                  </w:rPr>
                                  <w:t>+</w:t>
                                </w:r>
                              </w:p>
                            </w:txbxContent>
                          </wps:txbx>
                          <wps:bodyPr wrap="none" rtlCol="0">
                            <a:spAutoFit/>
                          </wps:bodyPr>
                        </wps:wsp>
                        <wps:wsp>
                          <wps:cNvPr id="377" name="TextBox 149">
                            <a:extLst/>
                          </wps:cNvPr>
                          <wps:cNvSpPr txBox="1"/>
                          <wps:spPr>
                            <a:xfrm>
                              <a:off x="1822005" y="438926"/>
                              <a:ext cx="250390" cy="246221"/>
                            </a:xfrm>
                            <a:prstGeom prst="rect">
                              <a:avLst/>
                            </a:prstGeom>
                            <a:noFill/>
                          </wps:spPr>
                          <wps:txbx>
                            <w:txbxContent>
                              <w:p w14:paraId="2B3F9B52" w14:textId="77777777" w:rsidR="005C72AF" w:rsidRDefault="005C72AF" w:rsidP="00D10A8F">
                                <w:pPr>
                                  <w:pStyle w:val="NormalWeb"/>
                                  <w:spacing w:before="0" w:beforeAutospacing="0" w:after="0" w:afterAutospacing="0"/>
                                </w:pPr>
                                <w:r>
                                  <w:rPr>
                                    <w:rFonts w:asciiTheme="minorHAnsi" w:hAnsi="Calibri" w:cstheme="minorBidi"/>
                                    <w:color w:val="FFFFFF" w:themeColor="background1"/>
                                    <w:kern w:val="24"/>
                                    <w:sz w:val="20"/>
                                    <w:szCs w:val="20"/>
                                  </w:rPr>
                                  <w:t>+</w:t>
                                </w:r>
                              </w:p>
                            </w:txbxContent>
                          </wps:txbx>
                          <wps:bodyPr wrap="none" rtlCol="0">
                            <a:spAutoFit/>
                          </wps:bodyPr>
                        </wps:wsp>
                        <wps:wsp>
                          <wps:cNvPr id="378" name="Straight Connector 378">
                            <a:extLst/>
                          </wps:cNvPr>
                          <wps:cNvCnPr/>
                          <wps:spPr>
                            <a:xfrm>
                              <a:off x="616799" y="740424"/>
                              <a:ext cx="297953" cy="0"/>
                            </a:xfrm>
                            <a:prstGeom prst="line">
                              <a:avLst/>
                            </a:prstGeom>
                            <a:noFill/>
                            <a:ln w="15875" cap="flat" cmpd="sng" algn="ctr">
                              <a:solidFill>
                                <a:sysClr val="windowText" lastClr="000000"/>
                              </a:solidFill>
                              <a:prstDash val="solid"/>
                              <a:miter lim="800000"/>
                            </a:ln>
                            <a:effectLst/>
                          </wps:spPr>
                          <wps:bodyPr/>
                        </wps:wsp>
                        <wps:wsp>
                          <wps:cNvPr id="379" name="Straight Connector 379">
                            <a:extLst/>
                          </wps:cNvPr>
                          <wps:cNvCnPr/>
                          <wps:spPr>
                            <a:xfrm>
                              <a:off x="932815" y="816990"/>
                              <a:ext cx="297953" cy="0"/>
                            </a:xfrm>
                            <a:prstGeom prst="line">
                              <a:avLst/>
                            </a:prstGeom>
                            <a:noFill/>
                            <a:ln w="15875" cap="flat" cmpd="sng" algn="ctr">
                              <a:solidFill>
                                <a:sysClr val="windowText" lastClr="000000"/>
                              </a:solidFill>
                              <a:prstDash val="solid"/>
                              <a:miter lim="800000"/>
                            </a:ln>
                            <a:effectLst/>
                          </wps:spPr>
                          <wps:bodyPr/>
                        </wps:wsp>
                      </wpg:grpSp>
                    </wpg:wgp>
                  </a:graphicData>
                </a:graphic>
              </wp:anchor>
            </w:drawing>
          </mc:Choice>
          <mc:Fallback>
            <w:pict>
              <v:group w14:anchorId="1722C61C" id="_x0000_s1204" style="position:absolute;left:0;text-align:left;margin-left:376.6pt;margin-top:88.75pt;width:168.45pt;height:227.3pt;z-index:251686912" coordsize="21395,28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">
                <v:shape id="TextBox 103" o:spid="_x0000_s1205" type="#_x0000_t202" style="position:absolute;left:1077;top:11343;width:19878;height:17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mLMQA&#10;AADcAAAADwAAAGRycy9kb3ducmV2LnhtbESPwWrDMBBE74X8g9hALyWWFUNoHCshhBZKb3V6yW2x&#10;NraJtTKWarv5+qpQ6HGYmTdMcZhtJ0YafOtYg0pSEMSVMy3XGj7Pr6tnED4gG+wck4Zv8nDYLx4K&#10;zI2b+IPGMtQiQtjnqKEJoc+l9FVDFn3ieuLoXd1gMUQ51NIMOEW47eQ6TTfSYstxocGeTg1Vt/LL&#10;atjML/3T+5bW073qRr7clQqktH5czscdiEBz+A//td+MhixT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8pizEAAAA3AAAAA8AAAAAAAAAAAAAAAAAmAIAAGRycy9k&#10;b3ducmV2LnhtbFBLBQYAAAAABAAEAPUAAACJAwAAAAA=&#10;" filled="f" stroked="f">
                  <v:textbox style="mso-fit-shape-to-text:t" inset="0,0,0,0">
                    <w:txbxContent>
                      <w:p w14:paraId="1F09AC01" w14:textId="78C7697F" w:rsidR="005C72AF" w:rsidRPr="00F0433F" w:rsidRDefault="005C72AF" w:rsidP="00D10A8F">
                        <w:pPr>
                          <w:pStyle w:val="NormalWeb"/>
                          <w:spacing w:before="0" w:beforeAutospacing="0" w:after="0" w:afterAutospacing="0"/>
                          <w:jc w:val="both"/>
                          <w:rPr>
                            <w:sz w:val="16"/>
                            <w:szCs w:val="16"/>
                          </w:rPr>
                        </w:pPr>
                        <w:r w:rsidRPr="00F0433F">
                          <w:rPr>
                            <w:rFonts w:ascii="Arial" w:hAnsi="Arial" w:cs="Arial"/>
                            <w:b/>
                            <w:color w:val="000000" w:themeColor="text1"/>
                            <w:kern w:val="24"/>
                            <w:sz w:val="16"/>
                            <w:szCs w:val="16"/>
                          </w:rPr>
                          <w:t>Fig</w:t>
                        </w:r>
                        <w:r>
                          <w:rPr>
                            <w:rFonts w:ascii="Arial" w:hAnsi="Arial" w:cs="Arial"/>
                            <w:b/>
                            <w:color w:val="000000" w:themeColor="text1"/>
                            <w:kern w:val="24"/>
                            <w:sz w:val="16"/>
                            <w:szCs w:val="16"/>
                          </w:rPr>
                          <w:t>ure</w:t>
                        </w:r>
                        <w:r w:rsidRPr="00F0433F">
                          <w:rPr>
                            <w:rFonts w:ascii="Arial" w:hAnsi="Arial" w:cs="Arial"/>
                            <w:b/>
                            <w:color w:val="000000" w:themeColor="text1"/>
                            <w:kern w:val="24"/>
                            <w:sz w:val="16"/>
                            <w:szCs w:val="16"/>
                          </w:rPr>
                          <w:t xml:space="preserve"> </w:t>
                        </w:r>
                        <w:r>
                          <w:rPr>
                            <w:rFonts w:ascii="Arial" w:hAnsi="Arial" w:cs="Arial"/>
                            <w:b/>
                            <w:color w:val="000000" w:themeColor="text1"/>
                            <w:kern w:val="24"/>
                            <w:sz w:val="16"/>
                            <w:szCs w:val="16"/>
                          </w:rPr>
                          <w:t>8</w:t>
                        </w:r>
                        <w:r w:rsidRPr="00F0433F">
                          <w:rPr>
                            <w:rFonts w:ascii="Arial" w:hAnsi="Arial" w:cs="Arial"/>
                            <w:b/>
                            <w:color w:val="000000" w:themeColor="text1"/>
                            <w:kern w:val="24"/>
                            <w:sz w:val="16"/>
                            <w:szCs w:val="16"/>
                          </w:rPr>
                          <w:t xml:space="preserve">. </w:t>
                        </w:r>
                        <w:r w:rsidRPr="00F0433F">
                          <w:rPr>
                            <w:rFonts w:ascii="Arial" w:hAnsi="Arial" w:cs="Arial"/>
                            <w:b/>
                            <w:bCs/>
                            <w:color w:val="000000" w:themeColor="text1"/>
                            <w:kern w:val="24"/>
                            <w:sz w:val="16"/>
                            <w:szCs w:val="16"/>
                          </w:rPr>
                          <w:t>Experimental Plan To Test Effects of Specific Perturbations in Phase 1 and 2 on Carcinogenesis</w:t>
                        </w:r>
                        <w:r w:rsidRPr="00F0433F">
                          <w:rPr>
                            <w:rFonts w:ascii="Arial" w:hAnsi="Arial" w:cs="Arial"/>
                            <w:color w:val="000000" w:themeColor="text1"/>
                            <w:kern w:val="24"/>
                            <w:sz w:val="16"/>
                            <w:szCs w:val="16"/>
                          </w:rPr>
                          <w:t>. The standard UV-regimen is depicted here, as before, aligned to predicted phases. The perturbations hypothesized to have the phase-specific positive or negative effects on carcinogenesis will be applied in phase 1 or phase 2. The backs of the mice are now quadrisected to preserve UV-exposed vs. UV-protected internal controls but also    areas for control vs. active perturbations to be introduced in the skin at the various phases. This maximizes the ability to use within-mouse controls.</w:t>
                        </w:r>
                      </w:p>
                    </w:txbxContent>
                  </v:textbox>
                </v:shape>
                <v:group id="Group 332" o:spid="_x0000_s1206" style="position:absolute;width:21395;height:11490" coordsize="21395,11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oval id="Oval 333" o:spid="_x0000_s1207" style="position:absolute;left:17627;top:4527;width:2538;height:4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Js2cUA&#10;AADcAAAADwAAAGRycy9kb3ducmV2LnhtbESP3WrCQBSE7wt9h+UUvCl10wQkRFcRpShIKf48wGn2&#10;mASzZ8PuauLbu0Khl8PMfMPMFoNpxY2cbywr+BwnIIhLqxuuFJyOXx85CB+QNbaWScGdPCzmry8z&#10;LLTteU+3Q6hEhLAvUEEdQldI6cuaDPqx7Yijd7bOYIjSVVI77CPctDJNkok02HBcqLGjVU3l5XA1&#10;Cvzvfrv7Tjfr/t2kE/fT5cd7mys1ehuWUxCBhvAf/mtvtYIsy+B5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0mzZxQAAANwAAAAPAAAAAAAAAAAAAAAAAJgCAABkcnMv&#10;ZG93bnJldi54bWxQSwUGAAAAAAQABAD1AAAAigMAAAAA&#10;" fillcolor="windowText" strokecolor="windowText" strokeweight="1.5pt">
                    <v:fill color2="#ffff36" rotate="t" colors="0 windowText;32113f windowText;.5 white" focus="100%" type="gradient">
                      <o:fill v:ext="view" type="gradientUnscaled"/>
                    </v:fill>
                    <v:stroke joinstyle="miter"/>
                  </v:oval>
                  <v:line id="Straight Connector 334" o:spid="_x0000_s1208" style="position:absolute;visibility:visible;mso-wrap-style:square" from="16934,6538" to="20591,6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uYAcYAAADcAAAADwAAAGRycy9kb3ducmV2LnhtbESPT2vCQBTE7wW/w/KE3urGP0iJriIp&#10;Qgs92FREb8/sMwlm34bdrcZv7xYEj8PM/IaZLzvTiAs5X1tWMBwkIIgLq2suFWx/12/vIHxA1thY&#10;JgU38rBc9F7mmGp75R+65KEUEcI+RQVVCG0qpS8qMugHtiWO3sk6gyFKV0rt8BrhppGjJJlKgzXH&#10;hQpbyioqzvmfUfC1zke7TdDf5XF/OMtsm7vso1bqtd+tZiACdeEZfrQ/tYLxeAL/Z+IRkI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7mAHGAAAA3AAAAA8AAAAAAAAA&#10;AAAAAAAAoQIAAGRycy9kb3ducmV2LnhtbFBLBQYAAAAABAAEAPkAAACUAwAAAAA=&#10;" strokecolor="#4472c4" strokeweight="1.5pt">
                    <v:stroke dashstyle="3 1" joinstyle="miter"/>
                    <o:lock v:ext="edit" shapetype="f"/>
                  </v:line>
                  <v:oval id="Oval 335" o:spid="_x0000_s1209" style="position:absolute;left:19242;top:2434;width:923;height:1499;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mJf8QA&#10;AADcAAAADwAAAGRycy9kb3ducmV2LnhtbESPQWvCQBSE74X+h+UVvNXdVA0SXaUNKLn0UFv0+sg+&#10;k2D2bdjdavrvu0Khx2FmvmHW29H24ko+dI41ZFMFgrh2puNGw9fn7nkJIkRkg71j0vBDAbabx4c1&#10;Fsbd+IOuh9iIBOFQoIY2xqGQMtQtWQxTNxAn7+y8xZikb6TxeEtw28sXpXJpseO00OJAZUv15fBt&#10;NagTl8d99sZqIefZzudV/l5WWk+extcViEhj/A//tSujYTZbwP1MO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5iX/EAAAA3AAAAA8AAAAAAAAAAAAAAAAAmAIAAGRycy9k&#10;b3ducmV2LnhtbFBLBQYAAAAABAAEAPUAAACJAwAAAAA=&#10;" fillcolor="windowText" strokecolor="#2f528f" strokeweight="1.5pt">
                    <v:stroke joinstyle="miter"/>
                  </v:oval>
                  <v:oval id="Oval 336" o:spid="_x0000_s1210" style="position:absolute;left:17760;top:2396;width:923;height:1499;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dcMQA&#10;AADcAAAADwAAAGRycy9kb3ducmV2LnhtbESPQWvCQBSE74L/YXmCN93YUJHoKlqqFXoQo94f2WcS&#10;zL4N2a2J/fVdoeBxmJlvmMWqM5W4U+NKywom4wgEcWZ1ybmC82k7moFwHlljZZkUPMjBatnvLTDR&#10;tuUj3VOfiwBhl6CCwvs6kdJlBRl0Y1sTB+9qG4M+yCaXusE2wE0l36JoKg2WHBYKrOmjoOyW/hgF&#10;u+zdn76/NtvfQ3opW3u86fjxqdRw0K3nIDx1/hX+b++1gjiewvNMO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InXDEAAAA3AAAAA8AAAAAAAAAAAAAAAAAmAIAAGRycy9k&#10;b3ducmV2LnhtbFBLBQYAAAAABAAEAPUAAACJAwAAAAA=&#10;" fillcolor="windowText" strokecolor="#2f528f" strokeweight="1.5pt">
                    <v:stroke joinstyle="miter"/>
                  </v:oval>
                  <v:shape id="Arc 337" o:spid="_x0000_s1211" style="position:absolute;left:17053;top:8634;width:3723;height:1992;visibility:visible;mso-wrap-style:square;v-text-anchor:middle" coordsize="372320,199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678UA&#10;AADcAAAADwAAAGRycy9kb3ducmV2LnhtbESPQWvCQBSE74L/YXmFXkQ3VowSXUWEUG9FWw/eHtmX&#10;bGj2bchuNfbXdwuCx2FmvmHW29424kqdrx0rmE4SEMSF0zVXCr4+8/EShA/IGhvHpOBOHrab4WCN&#10;mXY3PtL1FCoRIewzVGBCaDMpfWHIop+4ljh6pesshii7SuoObxFuG/mWJKm0WHNcMNjS3lDxffqx&#10;CvK0vcwvo/Pdfxzq8vxb8sjk70q9vvS7FYhAfXiGH+2DVjCbLeD/TD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zrvxQAAANwAAAAPAAAAAAAAAAAAAAAAAJgCAABkcnMv&#10;ZG93bnJldi54bWxQSwUGAAAAAAQABAD1AAAAigMAAAAA&#10;" path="m186160,nsc217983,,249275,4366,277048,12680v63675,19062,100671,56273,94634,95182l186160,99619,186160,xem186160,nfc217983,,249275,4366,277048,12680v63675,19062,100671,56273,94634,95182e" filled="f" strokecolor="windowText" strokeweight="1.5pt">
                    <v:stroke joinstyle="miter"/>
                    <v:path arrowok="t" o:connecttype="custom" o:connectlocs="186160,0;277048,12680;371682,107862" o:connectangles="0,0,0"/>
                  </v:shape>
                  <v:oval id="Oval 338" o:spid="_x0000_s1212" style="position:absolute;left:18088;top:2762;width:1615;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mhsMA&#10;AADcAAAADwAAAGRycy9kb3ducmV2LnhtbERPTWvCQBC9F/oflin01mxSQSS6SkwRrJRCTQ8eh+yY&#10;BLOzIbsx0V/vHgo9Pt73ajOZVlypd41lBUkUgyAurW64UvBb7N4WIJxH1thaJgU3crBZPz+tMNV2&#10;5B+6Hn0lQgi7FBXU3neplK6syaCLbEccuLPtDfoA+0rqHscQblr5HsdzabDh0FBjR3lN5eU4GAWL&#10;7H5I4tvnOFzyr5P5noptSx9Kvb5M2RKEp8n/i//ce61gNgtrw5lw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HmhsMAAADcAAAADwAAAAAAAAAAAAAAAACYAgAAZHJzL2Rv&#10;d25yZXYueG1sUEsFBgAAAAAEAAQA9QAAAIgDAAAAAA==&#10;" fillcolor="windowText" strokecolor="#2f528f" strokeweight="1.5pt">
                    <v:stroke joinstyle="miter"/>
                  </v:oval>
                  <v:shape id="TextBox 16" o:spid="_x0000_s1213" type="#_x0000_t202" style="position:absolute;left:518;top:2658;width:4187;height:24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WWccUA&#10;AADcAAAADwAAAGRycy9kb3ducmV2LnhtbESPQWsCMRSE7wX/Q3hCL0WzdUHa1ShSEAr14qr3x+a5&#10;u7h5WZO4pv31jVDocZiZb5jlOppODOR8a1nB6zQDQVxZ3XKt4HjYTt5A+ICssbNMCr7Jw3o1elpi&#10;oe2d9zSUoRYJwr5ABU0IfSGlrxoy6Ke2J07e2TqDIUlXS+3wnuCmk7Msm0uDLaeFBnv6aKi6lDej&#10;QJenn4PLr/Fl87Wf1ad5Fa/DTqnncdwsQASK4T/81/7UCvL8HR5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1ZZxxQAAANwAAAAPAAAAAAAAAAAAAAAAAJgCAABkcnMv&#10;ZG93bnJldi54bWxQSwUGAAAAAAQABAD1AAAAigMAAAAA&#10;" filled="f" stroked="f">
                    <v:path arrowok="t"/>
                    <o:lock v:ext="edit" aspectratio="t"/>
                    <v:textbox style="mso-fit-shape-to-text:t">
                      <w:txbxContent>
                        <w:p w14:paraId="31B27BF6" w14:textId="77777777" w:rsidR="005C72AF" w:rsidRDefault="005C72AF" w:rsidP="00D10A8F">
                          <w:pPr>
                            <w:pStyle w:val="NormalWeb"/>
                            <w:spacing w:before="0" w:beforeAutospacing="0" w:after="0" w:afterAutospacing="0"/>
                          </w:pPr>
                          <w:r>
                            <w:rPr>
                              <w:rFonts w:asciiTheme="minorHAnsi" w:hAnsi="Calibri" w:cstheme="minorBidi"/>
                              <w:b/>
                              <w:bCs/>
                              <w:color w:val="000000" w:themeColor="text1"/>
                              <w:kern w:val="24"/>
                              <w:sz w:val="10"/>
                              <w:szCs w:val="10"/>
                            </w:rPr>
                            <w:t>UV Dose</w:t>
                          </w:r>
                        </w:p>
                        <w:p w14:paraId="274A6A1B" w14:textId="77777777" w:rsidR="005C72AF" w:rsidRDefault="005C72AF" w:rsidP="00D10A8F">
                          <w:pPr>
                            <w:pStyle w:val="NormalWeb"/>
                            <w:spacing w:before="0" w:beforeAutospacing="0" w:after="0" w:afterAutospacing="0"/>
                          </w:pPr>
                          <w:r>
                            <w:rPr>
                              <w:rFonts w:asciiTheme="minorHAnsi" w:hAnsi="Calibri" w:cstheme="minorBidi"/>
                              <w:b/>
                              <w:bCs/>
                              <w:color w:val="000000" w:themeColor="text1"/>
                              <w:kern w:val="24"/>
                              <w:sz w:val="10"/>
                              <w:szCs w:val="10"/>
                            </w:rPr>
                            <w:t>Regimen</w:t>
                          </w:r>
                        </w:p>
                      </w:txbxContent>
                    </v:textbox>
                  </v:shape>
                  <v:rect id="Rectangle 340" o:spid="_x0000_s1214" style="position:absolute;left:6235;top:3155;width:1167;height:15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UPsIA&#10;AADcAAAADwAAAGRycy9kb3ducmV2LnhtbERPTU8CMRC9k/gfmjHxBl2FoK4UYjASOYLG6G2yHbcb&#10;t9NNW5eFX+8cSDi+vO/FavCt6immJrCB20kBirgKtuHawMf76/gBVMrIFtvAZOBICVbLq9ECSxsO&#10;vKN+n2slIZxKNOBy7kqtU+XIY5qEjli4nxA9ZoGx1jbiQcJ9q++KYq49NiwNDjtaO6p+939eeuvN&#10;/Gv7eN9H99l+n/SucS/TtTE318PzE6hMQ76Iz+43a2A6k/lyRo6AXv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91Q+wgAAANwAAAAPAAAAAAAAAAAAAAAAAJgCAABkcnMvZG93&#10;bnJldi54bWxQSwUGAAAAAAQABAD1AAAAhwMAAAAA&#10;" fillcolor="yellow" strokecolor="red">
                    <v:path arrowok="t"/>
                    <o:lock v:ext="edit" aspectratio="t"/>
                  </v:rect>
                  <v:rect id="Rectangle 341" o:spid="_x0000_s1215" style="position:absolute;left:9316;top:3166;width:1166;height:15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vxpcQA&#10;AADcAAAADwAAAGRycy9kb3ducmV2LnhtbESPS2sCMRSF94L/IVyhO834QO3UKGKptEttkXZ3mdxO&#10;hk5uhiQdR399UxBcHs7j46w2na1FSz5UjhWMRxkI4sLpiksFH+8vwyWIEJE11o5JwYUCbNb93gpz&#10;7c58oPYYS5FGOOSowMTY5FKGwpDFMHINcfK+nbcYk/Sl1B7PadzWcpJlc2mx4kQw2NDOUPFz/LWJ&#10;W+7nn2+Pi9abU/11lYfKPE93Sj0Muu0TiEhdvIdv7VetYDobw/+Zd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78aXEAAAA3AAAAA8AAAAAAAAAAAAAAAAAmAIAAGRycy9k&#10;b3ducmV2LnhtbFBLBQYAAAAABAAEAPUAAACJAwAAAAA=&#10;" fillcolor="yellow" strokecolor="red">
                    <v:path arrowok="t"/>
                    <o:lock v:ext="edit" aspectratio="t"/>
                  </v:rect>
                  <v:rect id="Rectangle 342" o:spid="_x0000_s1216" style="position:absolute;left:7791;top:3155;width:1167;height:15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lv0sQA&#10;AADcAAAADwAAAGRycy9kb3ducmV2LnhtbESPzWoCMRSF9wXfIVyhu5pRi9qpUcRisUttkXZ3mdxO&#10;hk5uhiSOo0/fCILLw/n5OPNlZ2vRkg+VYwXDQQaCuHC64lLB1+fmaQYiRGSNtWNScKYAy0XvYY65&#10;difeUbuPpUgjHHJUYGJscilDYchiGLiGOHm/zluMSfpSao+nNG5rOcqyibRYcSIYbGhtqPjbH23i&#10;lu+T74+XaevNof65yF1l3sZrpR773eoVRKQu3sO39lYrGD+P4HomH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pb9LEAAAA3AAAAA8AAAAAAAAAAAAAAAAAmAIAAGRycy9k&#10;b3ducmV2LnhtbFBLBQYAAAAABAAEAPUAAACJAwAAAAA=&#10;" fillcolor="yellow" strokecolor="red">
                    <v:path arrowok="t"/>
                    <o:lock v:ext="edit" aspectratio="t"/>
                  </v:rect>
                  <v:rect id="Rectangle 343" o:spid="_x0000_s1217" style="position:absolute;left:10850;top:3166;width:1166;height:15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d37McA&#10;AADcAAAADwAAAGRycy9kb3ducmV2LnhtbESPQUsDMRSE74L/ITzBS2mzuraVtWmRgmChh3bben5s&#10;nrurycuSxO3qrzdCweMwM98wi9VgjejJh9axgrtJBoK4crrlWsHx8DJ+BBEiskbjmBR8U4DV8vpq&#10;gYV2Z95TX8ZaJAiHAhU0MXaFlKFqyGKYuI44ee/OW4xJ+lpqj+cEt0beZ9lMWmw5LTTY0bqh6rP8&#10;sgrKfIOmn5vt1J/e+s12VH787NZK3d4Mz08gIg3xP3xpv2oF+UMOf2fS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Xd+zHAAAA3AAAAA8AAAAAAAAAAAAAAAAAmAIAAGRy&#10;cy9kb3ducmV2LnhtbFBLBQYAAAAABAAEAPUAAACMAwAAAAA=&#10;" fillcolor="windowText" strokecolor="red">
                    <v:path arrowok="t"/>
                    <o:lock v:ext="edit" aspectratio="t"/>
                  </v:rect>
                  <v:rect id="Rectangle 344" o:spid="_x0000_s1218" style="position:absolute;left:12390;top:3155;width:1167;height:15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7vmMcA&#10;AADcAAAADwAAAGRycy9kb3ducmV2LnhtbESPT0sDMRTE74LfITyhF7HZ/tOyNi2lIFjoQbfq+bF5&#10;3V2bvCxJul399E1B8DjMzG+Yxaq3RnTkQ+NYwWiYgSAunW64UvCxf3mYgwgRWaNxTAp+KMBqeXuz&#10;wFy7M79TV8RKJAiHHBXUMba5lKGsyWIYupY4eQfnLcYkfSW1x3OCWyPHWfYoLTacFmpsaVNTeSxO&#10;VkEx2aLpnsxu5j+/uu3uvvj+fdsoNbjr188gIvXxP/zXftUKJtM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75jHAAAA3AAAAA8AAAAAAAAAAAAAAAAAmAIAAGRy&#10;cy9kb3ducmV2LnhtbFBLBQYAAAAABAAEAPUAAACMAwAAAAA=&#10;" fillcolor="windowText" strokecolor="red">
                    <v:path arrowok="t"/>
                    <o:lock v:ext="edit" aspectratio="t"/>
                  </v:rect>
                  <v:shape id="TextBox 61" o:spid="_x0000_s1219" type="#_x0000_t202" style="position:absolute;left:774;top:4803;width:3418;height:1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7vCcUA&#10;AADcAAAADwAAAGRycy9kb3ducmV2LnhtbESPQWsCMRSE74L/ITyhF6lZtUrZGkUEoWAvrvX+2Lzu&#10;Lt28rElc0/56Uyh4HGbmG2a1iaYVPTnfWFYwnWQgiEurG64UfJ72z68gfEDW2FomBT/kYbMeDlaY&#10;a3vjI/VFqESCsM9RQR1Cl0vpy5oM+ontiJP3ZZ3BkKSrpHZ4S3DTylmWLaXBhtNCjR3taiq/i6tR&#10;oIvz78nNL3G8PRxn1XlZxkv/odTTKG7fQASK4RH+b79rBfOXBfydS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u8JxQAAANwAAAAPAAAAAAAAAAAAAAAAAJgCAABkcnMv&#10;ZG93bnJldi54bWxQSwUGAAAAAAQABAD1AAAAigMAAAAA&#10;" filled="f" stroked="f">
                    <v:path arrowok="t"/>
                    <o:lock v:ext="edit" aspectratio="t"/>
                    <v:textbox style="mso-fit-shape-to-text:t">
                      <w:txbxContent>
                        <w:p w14:paraId="4D8C6FCD" w14:textId="77777777" w:rsidR="005C72AF" w:rsidRDefault="005C72AF" w:rsidP="00D10A8F">
                          <w:pPr>
                            <w:pStyle w:val="NormalWeb"/>
                            <w:spacing w:before="0" w:beforeAutospacing="0" w:after="0" w:afterAutospacing="0"/>
                          </w:pPr>
                          <w:r>
                            <w:rPr>
                              <w:rFonts w:asciiTheme="minorHAnsi" w:hAnsi="Calibri" w:cstheme="minorBidi"/>
                              <w:b/>
                              <w:bCs/>
                              <w:color w:val="000000" w:themeColor="text1"/>
                              <w:kern w:val="24"/>
                              <w:sz w:val="10"/>
                              <w:szCs w:val="10"/>
                            </w:rPr>
                            <w:t>Phase</w:t>
                          </w:r>
                        </w:p>
                      </w:txbxContent>
                    </v:textbox>
                  </v:shape>
                  <v:shape id="TextBox 63" o:spid="_x0000_s1220" type="#_x0000_t202" style="position:absolute;left:5938;top:4532;width:2136;height:23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xfsUA&#10;AADcAAAADwAAAGRycy9kb3ducmV2LnhtbESPQWsCMRSE74X+h/AEL6Vmq2Upq1GkUCjYi6veH5vn&#10;7uLmZU3SNfrrG0HocZiZb5jFKppODOR8a1nB2yQDQVxZ3XKtYL/7ev0A4QOyxs4yKbiSh9Xy+WmB&#10;hbYX3tJQhlokCPsCFTQh9IWUvmrIoJ/Ynjh5R+sMhiRdLbXDS4KbTk6zLJcGW04LDfb02VB1Kn+N&#10;Al0ebjs3O8eX9WY7rQ95Fc/Dj1LjUVzPQQSK4T/8aH9rBbP3HO5n0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HF+xQAAANwAAAAPAAAAAAAAAAAAAAAAAJgCAABkcnMv&#10;ZG93bnJldi54bWxQSwUGAAAAAAQABAD1AAAAigMAAAAA&#10;" filled="f" stroked="f">
                    <v:path arrowok="t"/>
                    <o:lock v:ext="edit" aspectratio="t"/>
                    <v:textbox style="mso-fit-shape-to-text:t">
                      <w:txbxContent>
                        <w:p w14:paraId="54FFB206"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8"/>
                              <w:szCs w:val="18"/>
                            </w:rPr>
                            <w:t>I</w:t>
                          </w:r>
                        </w:p>
                      </w:txbxContent>
                    </v:textbox>
                  </v:shape>
                  <v:shape id="TextBox 64" o:spid="_x0000_s1221" type="#_x0000_t202" style="position:absolute;left:7859;top:4548;width:2424;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DU5cUA&#10;AADcAAAADwAAAGRycy9kb3ducmV2LnhtbESPQWsCMRSE74L/ITyhF6lZtdiyNYoIQsFeXPX+2Lzu&#10;Lt28rElc0/56Uyh4HGbmG2a5jqYVPTnfWFYwnWQgiEurG64UnI675zcQPiBrbC2Tgh/ysF4NB0vM&#10;tb3xgfoiVCJB2OeooA6hy6X0ZU0G/cR2xMn7ss5gSNJVUju8Jbhp5SzLFtJgw2mhxo62NZXfxdUo&#10;0MX59+jmlzje7A+z6rwo46X/VOppFDfvIALF8Aj/tz+0gvnLK/ydS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NTlxQAAANwAAAAPAAAAAAAAAAAAAAAAAJgCAABkcnMv&#10;ZG93bnJldi54bWxQSwUGAAAAAAQABAD1AAAAigMAAAAA&#10;" filled="f" stroked="f">
                    <v:path arrowok="t"/>
                    <o:lock v:ext="edit" aspectratio="t"/>
                    <v:textbox style="mso-fit-shape-to-text:t">
                      <w:txbxContent>
                        <w:p w14:paraId="4E2E6BA8"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8"/>
                              <w:szCs w:val="18"/>
                            </w:rPr>
                            <w:t>II</w:t>
                          </w:r>
                        </w:p>
                      </w:txbxContent>
                    </v:textbox>
                  </v:shape>
                  <v:shape id="TextBox 65" o:spid="_x0000_s1222" type="#_x0000_t202" style="position:absolute;left:11537;top:4532;width:2712;height:23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9Al8IA&#10;AADcAAAADwAAAGRycy9kb3ducmV2LnhtbERPy4rCMBTdD/gP4QpuBk19IEM1iggDwrixjvtLc22L&#10;zU1NMjUzXz9ZCC4P573eRtOKnpxvLCuYTjIQxKXVDVcKvs+f4w8QPiBrbC2Tgl/ysN0M3taYa/vg&#10;E/VFqEQKYZ+jgjqELpfSlzUZ9BPbESfuap3BkKCrpHb4SOGmlbMsW0qDDaeGGjva11Teih+jQBeX&#10;v7Ob3+P77us0qy7LMt77o1KjYdytQASK4SV+ug9awXyR1qYz6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n0CXwgAAANwAAAAPAAAAAAAAAAAAAAAAAJgCAABkcnMvZG93&#10;bnJldi54bWxQSwUGAAAAAAQABAD1AAAAhwMAAAAA&#10;" filled="f" stroked="f">
                    <v:path arrowok="t"/>
                    <o:lock v:ext="edit" aspectratio="t"/>
                    <v:textbox style="mso-fit-shape-to-text:t">
                      <w:txbxContent>
                        <w:p w14:paraId="18C973E5"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8"/>
                              <w:szCs w:val="18"/>
                            </w:rPr>
                            <w:t>III</w:t>
                          </w:r>
                        </w:p>
                      </w:txbxContent>
                    </v:textbox>
                  </v:shape>
                  <v:shape id="TextBox 94" o:spid="_x0000_s1223" type="#_x0000_t202" style="position:absolute;left:9536;top:9472;width:6095;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PlDMUA&#10;AADcAAAADwAAAGRycy9kb3ducmV2LnhtbESPQWsCMRSE74L/ITyhF6lZtUi7NYoIQsFeXPX+2Lzu&#10;Lt28rElc0/56Uyh4HGbmG2a5jqYVPTnfWFYwnWQgiEurG64UnI6751cQPiBrbC2Tgh/ysF4NB0vM&#10;tb3xgfoiVCJB2OeooA6hy6X0ZU0G/cR2xMn7ss5gSNJVUju8Jbhp5SzLFtJgw2mhxo62NZXfxdUo&#10;0MX59+jmlzje7A+z6rwo46X/VOppFDfvIALF8Aj/tz+0gvnLG/ydS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UMxQAAANwAAAAPAAAAAAAAAAAAAAAAAJgCAABkcnMv&#10;ZG93bnJldi54bWxQSwUGAAAAAAQABAD1AAAAigMAAAAA&#10;" filled="f" stroked="f">
                    <v:path arrowok="t"/>
                    <o:lock v:ext="edit" aspectratio="t"/>
                    <v:textbox style="mso-fit-shape-to-text:t">
                      <w:txbxContent>
                        <w:p w14:paraId="73B9E738" w14:textId="77777777" w:rsidR="005C72AF" w:rsidRDefault="005C72AF" w:rsidP="00D10A8F">
                          <w:pPr>
                            <w:pStyle w:val="NormalWeb"/>
                            <w:spacing w:before="0" w:beforeAutospacing="0" w:after="0" w:afterAutospacing="0"/>
                            <w:jc w:val="center"/>
                          </w:pPr>
                          <w:r>
                            <w:rPr>
                              <w:rFonts w:asciiTheme="minorHAnsi" w:hAnsi="Calibri" w:cstheme="minorBidi"/>
                              <w:color w:val="000000" w:themeColor="text1"/>
                              <w:kern w:val="24"/>
                              <w:sz w:val="12"/>
                              <w:szCs w:val="12"/>
                            </w:rPr>
                            <w:t>UV-protected</w:t>
                          </w:r>
                        </w:p>
                      </w:txbxContent>
                    </v:textbox>
                  </v:shape>
                  <v:rect id="Rectangle 350" o:spid="_x0000_s1224" style="position:absolute;left:8810;top:9613;width:1036;height:13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MMnsMA&#10;AADcAAAADwAAAGRycy9kb3ducmV2LnhtbERPz0vDMBS+D/wfwhO8uXQrjlGXjTkUZLLDqmPXZ/Ns&#10;ypqXksS2+tebg7Djx/d7tRltK3ryoXGsYDbNQBBXTjdcK/h4f7lfgggRWWPrmBT8UIDN+maywkK7&#10;gY/Ul7EWKYRDgQpMjF0hZagMWQxT1xEn7st5izFBX0vtcUjhtpXzLFtIiw2nBoMd7QxVl/LbKjiZ&#10;8inkz/veX37zYfs5i/u380Gpu9tx+wgi0hiv4n/3q1aQP6T56Uw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MMnsMAAADcAAAADwAAAAAAAAAAAAAAAACYAgAAZHJzL2Rv&#10;d25yZXYueG1sUEsFBgAAAAAEAAQA9QAAAIgDAAAAAA==&#10;" fillcolor="windowText" strokecolor="#2f528f" strokeweight=".5pt">
                    <v:path arrowok="t"/>
                    <o:lock v:ext="edit" aspectratio="t"/>
                  </v:rect>
                  <v:shape id="TextBox 97" o:spid="_x0000_s1225" type="#_x0000_t202" style="position:absolute;left:2353;top:9384;width:5575;height:18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18QA&#10;AADcAAAADwAAAGRycy9kb3ducmV2LnhtbESPQWsCMRSE74X+h/AKXkrNqlTKahQRCgW9uNb7Y/O6&#10;u7h5WZO4Rn+9EYQeh5n5hpkvo2lFT843lhWMhhkI4tLqhisFv/vvjy8QPiBrbC2Tgit5WC5eX+aY&#10;a3vhHfVFqESCsM9RQR1Cl0vpy5oM+qHtiJP3Z53BkKSrpHZ4SXDTynGWTaXBhtNCjR2tayqPxdko&#10;0MXhtneTU3xfbXbj6jAt46nfKjV4i6sZiEAx/Ief7R+tYPI5gseZd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8f9fEAAAA3AAAAA8AAAAAAAAAAAAAAAAAmAIAAGRycy9k&#10;b3ducmV2LnhtbFBLBQYAAAAABAAEAPUAAACJAwAAAAA=&#10;" filled="f" stroked="f">
                    <v:path arrowok="t"/>
                    <o:lock v:ext="edit" aspectratio="t"/>
                    <v:textbox style="mso-fit-shape-to-text:t">
                      <w:txbxContent>
                        <w:p w14:paraId="1479FD06" w14:textId="77777777" w:rsidR="005C72AF" w:rsidRDefault="005C72AF" w:rsidP="00D10A8F">
                          <w:pPr>
                            <w:pStyle w:val="NormalWeb"/>
                            <w:spacing w:before="0" w:beforeAutospacing="0" w:after="0" w:afterAutospacing="0"/>
                            <w:jc w:val="center"/>
                          </w:pPr>
                          <w:r>
                            <w:rPr>
                              <w:rFonts w:asciiTheme="minorHAnsi" w:hAnsi="Calibri" w:cstheme="minorBidi"/>
                              <w:color w:val="000000" w:themeColor="text1"/>
                              <w:kern w:val="24"/>
                              <w:sz w:val="12"/>
                              <w:szCs w:val="12"/>
                            </w:rPr>
                            <w:t>UV-exposed</w:t>
                          </w:r>
                        </w:p>
                      </w:txbxContent>
                    </v:textbox>
                  </v:shape>
                  <v:rect id="Rectangle 352" o:spid="_x0000_s1226" style="position:absolute;left:1744;top:9635;width:1036;height:13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JnsUA&#10;AADcAAAADwAAAGRycy9kb3ducmV2LnhtbESPQWsCMRSE7wX/Q3iCt5qtYiurUURQRLxoW8XbY/O6&#10;u7p5WZOo679vhEKPw8x8w4ynjanEjZwvLSt46yYgiDOrS84VfH0uXocgfEDWWFkmBQ/yMJ20XsaY&#10;anvnLd12IRcRwj5FBUUIdSqlzwoy6Lu2Jo7ej3UGQ5Qul9rhPcJNJXtJ8i4NlhwXCqxpXlB23l2N&#10;gvnSfevNx/LYP522F7k6HMx+zUp12s1sBCJQE/7Df+2VVtAf9OB5Jh4BO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UmexQAAANwAAAAPAAAAAAAAAAAAAAAAAJgCAABkcnMv&#10;ZG93bnJldi54bWxQSwUGAAAAAAQABAD1AAAAigMAAAAA&#10;" fillcolor="yellow" strokecolor="#2f528f" strokeweight=".5pt">
                    <v:path arrowok="t"/>
                    <o:lock v:ext="edit" aspectratio="t"/>
                  </v:rect>
                  <v:shape id="Straight Arrow Connector 353" o:spid="_x0000_s1227" type="#_x0000_t32" style="position:absolute;left:13077;top:-6164;width:0;height:13819;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zhscAAADcAAAADwAAAGRycy9kb3ducmV2LnhtbESP3WrCQBSE7wu+w3IE7+rGSGtJXcUW&#10;QgsW/Enp9SF7TKLZs2F31dSn7xYKvRxm5htmvuxNKy7kfGNZwWScgCAurW64UvBZ5PdPIHxA1tha&#10;JgXf5GG5GNzNMdP2yju67EMlIoR9hgrqELpMSl/WZNCPbUccvYN1BkOUrpLa4TXCTSvTJHmUBhuO&#10;CzV29FpTedqfjYJ8pnfF6vb28uF0etysi68i36ZKjYb96hlEoD78h//a71rB9GEKv2fi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6HOGxwAAANwAAAAPAAAAAAAA&#10;AAAAAAAAAKECAABkcnMvZG93bnJldi54bWxQSwUGAAAAAAQABAD5AAAAlQMAAAAA&#10;" strokecolor="windowText" strokeweight="1.25pt">
                    <v:stroke endarrow="classic" joinstyle="miter"/>
                  </v:shape>
                  <v:line id="Straight Connector 354" o:spid="_x0000_s1228" style="position:absolute;rotation:-90;visibility:visible;mso-wrap-style:square" from="5432,771" to="6901,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VxicUAAADcAAAADwAAAGRycy9kb3ducmV2LnhtbESPQWvCQBSE70L/w/KE3nRjWqVEV6kB&#10;wV5KG1Pw+Mg+k7TZtyG7JvHfu4VCj8PMfMNsdqNpRE+dqy0rWMwjEMSF1TWXCvLTYfYCwnlkjY1l&#10;UnAjB7vtw2SDibYDf1Kf+VIECLsEFVTet4mUrqjIoJvbljh4F9sZ9EF2pdQdDgFuGhlH0UoarDks&#10;VNhSWlHxk12Ngq/9B3/nK7+07/GF3TnNT+NbrtTjdHxdg/A0+v/wX/uoFTwtn+H3TDgCcn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VxicUAAADcAAAADwAAAAAAAAAA&#10;AAAAAAChAgAAZHJzL2Rvd25yZXYueG1sUEsFBgAAAAAEAAQA+QAAAJMDAAAAAA==&#10;" strokecolor="windowText" strokeweight="1.25pt">
                    <v:stroke joinstyle="miter"/>
                  </v:line>
                  <v:line id="Straight Connector 355" o:spid="_x0000_s1229" style="position:absolute;rotation:-90;visibility:visible;mso-wrap-style:square" from="6912,746" to="8382,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nUEsUAAADcAAAADwAAAGRycy9kb3ducmV2LnhtbESPQWvCQBSE74L/YXlCb7rRkiCpq2hA&#10;sJfSaoQeH9lnkjb7NmTXJP333ULB4zAz3zCb3Wga0VPnassKlosIBHFhdc2lgvxynK9BOI+ssbFM&#10;Cn7IwW47nWww1XbgD+rPvhQBwi5FBZX3bSqlKyoy6Ba2JQ7ezXYGfZBdKXWHQ4CbRq6iKJEGaw4L&#10;FbaUVVR8n+9GwfXwzl954mP7trqx+8zyy/iaK/U0G/cvIDyN/hH+b5+0guc4hr8z4Qj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5nUEsUAAADcAAAADwAAAAAAAAAA&#10;AAAAAAChAgAAZHJzL2Rvd25yZXYueG1sUEsFBgAAAAAEAAQA+QAAAJMDAAAAAA==&#10;" strokecolor="windowText" strokeweight="1.25pt">
                    <v:stroke joinstyle="miter"/>
                  </v:line>
                  <v:line id="Straight Connector 356" o:spid="_x0000_s1230" style="position:absolute;rotation:-90;visibility:visible;mso-wrap-style:square" from="8419,771" to="9888,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tKZcMAAADcAAAADwAAAGRycy9kb3ducmV2LnhtbESPQYvCMBSE7wv+h/AEb2uqYpGuUVQQ&#10;9CKurbDHR/Nsu9u8lCZq/fdGWPA4zMw3zHzZmVrcqHWVZQWjYQSCOLe64kJBlm4/ZyCcR9ZYWyYF&#10;D3KwXPQ+5phoe+dvup18IQKEXYIKSu+bREqXl2TQDW1DHLyLbQ36INtC6hbvAW5qOY6iWBqsOCyU&#10;2NCmpPzvdDUKzusj/2axn9rD+MLuZ5Ol3T5TatDvVl8gPHX+Hf5v77SCyTSG15lw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9LSmXDAAAA3AAAAA8AAAAAAAAAAAAA&#10;AAAAoQIAAGRycy9kb3ducmV2LnhtbFBLBQYAAAAABAAEAPkAAACRAwAAAAA=&#10;" strokecolor="windowText" strokeweight="1.25pt">
                    <v:stroke joinstyle="miter"/>
                  </v:line>
                  <v:line id="Straight Connector 357" o:spid="_x0000_s1231" style="position:absolute;rotation:-90;visibility:visible;mso-wrap-style:square" from="9973,746" to="11443,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fv/sUAAADcAAAADwAAAGRycy9kb3ducmV2LnhtbESPQWvCQBSE70L/w/KE3urGFG2JrtIG&#10;CvUiNqbg8ZF9Jmmzb0N2m8R/7woFj8PMfMOst6NpRE+dqy0rmM8iEMSF1TWXCvLjx9MrCOeRNTaW&#10;ScGFHGw3D5M1JtoO/EV95ksRIOwSVFB53yZSuqIig25mW+LgnW1n0AfZlVJ3OAS4aWQcRUtpsOaw&#10;UGFLaUXFb/ZnFHy/H/gnX/qF3cdndqc0P467XKnH6fi2AuFp9Pfwf/tTK3hevMDtTDgCcnM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fv/sUAAADcAAAADwAAAAAAAAAA&#10;AAAAAAChAgAAZHJzL2Rvd25yZXYueG1sUEsFBgAAAAAEAAQA+QAAAJMDAAAAAA==&#10;" strokecolor="windowText" strokeweight="1.25pt">
                    <v:stroke joinstyle="miter"/>
                  </v:line>
                  <v:line id="Straight Connector 358" o:spid="_x0000_s1232" style="position:absolute;rotation:-90;visibility:visible;mso-wrap-style:square" from="11491,771" to="12960,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h7jMIAAADcAAAADwAAAGRycy9kb3ducmV2LnhtbERPy2rCQBTdC/2H4Rbc6cSIImlGsYGC&#10;3UiNEbq8ZG4ebeZOyIya/r2zKLg8nHe6G00nbjS41rKCxTwCQVxa3XKtoDh/zDYgnEfW2FkmBX/k&#10;YLd9maSYaHvnE91yX4sQwi5BBY33fSKlKxsy6Oa2Jw5cZQeDPsChlnrAewg3nYyjaC0NthwaGuwp&#10;a6j8za9GweX9i3+KtV/ZY1yx+86K8/hZKDV9HfdvIDyN/in+dx+0guUqrA1nwhGQ2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Zh7jMIAAADcAAAADwAAAAAAAAAAAAAA&#10;AAChAgAAZHJzL2Rvd25yZXYueG1sUEsFBgAAAAAEAAQA+QAAAJADAAAAAA==&#10;" strokecolor="windowText" strokeweight="1.25pt">
                    <v:stroke joinstyle="miter"/>
                  </v:line>
                  <v:line id="Straight Connector 359" o:spid="_x0000_s1233" style="position:absolute;rotation:-90;visibility:visible;mso-wrap-style:square" from="12960,771" to="14429,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TeF8UAAADcAAAADwAAAGRycy9kb3ducmV2LnhtbESPQWvCQBSE70L/w/KE3urGFKWNrtIG&#10;CvUiNqbg8ZF9Jmmzb0N2m8R/7woFj8PMfMOst6NpRE+dqy0rmM8iEMSF1TWXCvLjx9MLCOeRNTaW&#10;ScGFHGw3D5M1JtoO/EV95ksRIOwSVFB53yZSuqIig25mW+LgnW1n0AfZlVJ3OAS4aWQcRUtpsOaw&#10;UGFLaUXFb/ZnFHy/H/gnX/qF3cdndqc0P467XKnH6fi2AuFp9Pfwf/tTK3hevMLtTDgCcnM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TeF8UAAADcAAAADwAAAAAAAAAA&#10;AAAAAAChAgAAZHJzL2Rvd25yZXYueG1sUEsFBgAAAAAEAAQA+QAAAJMDAAAAAA==&#10;" strokecolor="windowText" strokeweight="1.25pt">
                    <v:stroke joinstyle="miter"/>
                  </v:line>
                  <v:line id="Straight Connector 360" o:spid="_x0000_s1234" style="position:absolute;rotation:-90;visibility:visible;mso-wrap-style:square" from="14491,735" to="15960,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K9N8EAAADcAAAADwAAAGRycy9kb3ducmV2LnhtbERPy4rCMBTdC/5DuII7TVWmSDUVFQZ0&#10;M4xaweWluX1oc1OajHb+frIYcHk47/WmN414Uudqywpm0wgEcW51zaWC7PI5WYJwHlljY5kU/JKD&#10;TTocrDHR9sUnep59KUIIuwQVVN63iZQur8igm9qWOHCF7Qz6ALtS6g5fIdw0ch5FsTRYc2iosKV9&#10;Rfnj/GMUXHfffM9i/2G/5gW72z679MdMqfGo365AeOr9W/zvPmgFizjMD2fCEZDp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gr03wQAAANwAAAAPAAAAAAAAAAAAAAAA&#10;AKECAABkcnMvZG93bnJldi54bWxQSwUGAAAAAAQABAD5AAAAjwMAAAAA&#10;" strokecolor="windowText" strokeweight="1.25pt">
                    <v:stroke joinstyle="miter"/>
                  </v:line>
                  <v:line id="Straight Connector 361" o:spid="_x0000_s1235" style="position:absolute;rotation:-90;visibility:visible;mso-wrap-style:square" from="16045,771" to="17514,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4YrMMAAADcAAAADwAAAGRycy9kb3ducmV2LnhtbESPQYvCMBSE7wv+h/AEb2uqYpFqFBUW&#10;9LKstoLHR/Nsq81LabLa/fdmQfA4zMw3zGLVmVrcqXWVZQWjYQSCOLe64kJBln59zkA4j6yxtkwK&#10;/sjBatn7WGCi7YMPdD/6QgQIuwQVlN43iZQuL8mgG9qGOHgX2xr0QbaF1C0+AtzUchxFsTRYcVgo&#10;saFtSfnt+GsUnDY/fM1iP7Xf4wu78zZLu32m1KDfrecgPHX+HX61d1rBJB7B/5lwBO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OGKzDAAAA3AAAAA8AAAAAAAAAAAAA&#10;AAAAoQIAAGRycy9kb3ducmV2LnhtbFBLBQYAAAAABAAEAPkAAACRAwAAAAA=&#10;" strokecolor="windowText" strokeweight="1.25pt">
                    <v:stroke joinstyle="miter"/>
                  </v:line>
                  <v:shape id="TextBox 111" o:spid="_x0000_s1236" type="#_x0000_t202" style="position:absolute;left:5024;top:1357;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XWMQA&#10;AADcAAAADwAAAGRycy9kb3ducmV2LnhtbESPzW7CMBCE75X6DtYi9QYOKUUQMKiCIvVW/h5gFS9x&#10;SLyOYgMpT48rIfU4mplvNPNlZ2txpdaXjhUMBwkI4tzpkgsFx8OmPwHhA7LG2jEp+CUPy8Xryxwz&#10;7W68o+s+FCJC2GeowITQZFL63JBFP3ANcfROrrUYomwLqVu8RbitZZokY2mx5LhgsKGVobzaX6yC&#10;SWJ/qmqabr0d3YcfZrV2X81Zqbde9zkDEagL/+Fn+1sreB+n8Hc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XV1jEAAAA3AAAAA8AAAAAAAAAAAAAAAAAmAIAAGRycy9k&#10;b3ducmV2LnhtbFBLBQYAAAAABAAEAPUAAACJAwAAAAA=&#10;" filled="f" stroked="f">
                    <v:textbox style="mso-fit-shape-to-text:t">
                      <w:txbxContent>
                        <w:p w14:paraId="5A7CD747"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0</w:t>
                          </w:r>
                        </w:p>
                      </w:txbxContent>
                    </v:textbox>
                  </v:shape>
                  <v:shape id="TextBox 112" o:spid="_x0000_s1237" type="#_x0000_t202" style="position:absolute;left:6523;top:1292;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vyw8QA&#10;AADcAAAADwAAAGRycy9kb3ducmV2LnhtbESPwW7CMBBE70j8g7VI3IoTKAhSHISglbjR0n7AKl7i&#10;NPE6ig2k/foaqRLH0cy80aw3vW3ElTpfOVaQThIQxIXTFZcKvj7fnpYgfEDW2DgmBT/kYZMPB2vM&#10;tLvxB11PoRQRwj5DBSaENpPSF4Ys+olriaN3dp3FEGVXSt3hLcJtI6dJspAWK44LBlvaGSrq08Uq&#10;WCb2WNer6bu3z7/p3Oz27rX9Vmo86rcvIAL14RH+bx+0gtliBvcz8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b8sPEAAAA3AAAAA8AAAAAAAAAAAAAAAAAmAIAAGRycy9k&#10;b3ducmV2LnhtbFBLBQYAAAAABAAEAPUAAACJAwAAAAA=&#10;" filled="f" stroked="f">
                    <v:textbox style="mso-fit-shape-to-text:t">
                      <w:txbxContent>
                        <w:p w14:paraId="139E7B1D"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1</w:t>
                          </w:r>
                        </w:p>
                      </w:txbxContent>
                    </v:textbox>
                  </v:shape>
                  <v:shape id="TextBox 113" o:spid="_x0000_s1238" type="#_x0000_t202" style="position:absolute;left:8035;top:1292;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Jqt8UA&#10;AADcAAAADwAAAGRycy9kb3ducmV2LnhtbESPzWrDMBCE74G+g9hCb43s/JjEjRxK0kJu+WkfYLE2&#10;lmtrZSw1cfv0VaCQ4zAz3zCr9WBbcaHe144VpOMEBHHpdM2Vgs+P9+cFCB+QNbaOScEPeVgXD6MV&#10;5tpd+UiXU6hEhLDPUYEJocul9KUhi37sOuLonV1vMUTZV1L3eI1w28pJkmTSYs1xwWBHG0Nlc/q2&#10;ChaJ3TfNcnLwdvabzs1m6966L6WeHofXFxCBhnAP/7d3WsE0m8HtTD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cmq3xQAAANwAAAAPAAAAAAAAAAAAAAAAAJgCAABkcnMv&#10;ZG93bnJldi54bWxQSwUGAAAAAAQABAD1AAAAigMAAAAA&#10;" filled="f" stroked="f">
                    <v:textbox style="mso-fit-shape-to-text:t">
                      <w:txbxContent>
                        <w:p w14:paraId="28D94183"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2</w:t>
                          </w:r>
                        </w:p>
                      </w:txbxContent>
                    </v:textbox>
                  </v:shape>
                  <v:shape id="TextBox 114" o:spid="_x0000_s1239" type="#_x0000_t202" style="position:absolute;left:9500;top:1272;width:2360;height:2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7PLMQA&#10;AADcAAAADwAAAGRycy9kb3ducmV2LnhtbESPzW7CMBCE75V4B2uRegMHWiIIGIRoK3Erfw+wipc4&#10;JF5HsYG0T48rIfU4mplvNItVZ2txo9aXjhWMhgkI4tzpkgsFp+PXYArCB2SNtWNS8EMeVsveywIz&#10;7e68p9shFCJC2GeowITQZFL63JBFP3QNcfTOrrUYomwLqVu8R7it5ThJUmmx5LhgsKGNobw6XK2C&#10;aWK/q2o23nn7/juamM2H+2wuSr32u/UcRKAu/Ief7a1W8JZO4O9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zyzEAAAA3AAAAA8AAAAAAAAAAAAAAAAAmAIAAGRycy9k&#10;b3ducmV2LnhtbFBLBQYAAAAABAAEAPUAAACJAwAAAAA=&#10;" filled="f" stroked="f">
                    <v:textbox style="mso-fit-shape-to-text:t">
                      <w:txbxContent>
                        <w:p w14:paraId="3BC627C6"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3</w:t>
                          </w:r>
                        </w:p>
                      </w:txbxContent>
                    </v:textbox>
                  </v:shape>
                  <v:shape id="TextBox 115" o:spid="_x0000_s1240" type="#_x0000_t202" style="position:absolute;left:11055;top:1300;width:2359;height:2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xRW8QA&#10;AADcAAAADwAAAGRycy9kb3ducmV2LnhtbESPzW7CMBCE75V4B2srcSsOP40gYBCiIHErpTzAKl7i&#10;NPE6il0IPD1GqtTjaGa+0SxWna3FhVpfOlYwHCQgiHOnSy4UnL53b1MQPiBrrB2Tght5WC17LwvM&#10;tLvyF12OoRARwj5DBSaEJpPS54Ys+oFriKN3dq3FEGVbSN3iNcJtLUdJkkqLJccFgw1tDOXV8dcq&#10;mCb2s6pmo4O3k/vw3Ww+3Lb5Uar/2q3nIAJ14T/8195rBeM0heeZe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sUVvEAAAA3AAAAA8AAAAAAAAAAAAAAAAAmAIAAGRycy9k&#10;b3ducmV2LnhtbFBLBQYAAAAABAAEAPUAAACJAwAAAAA=&#10;" filled="f" stroked="f">
                    <v:textbox style="mso-fit-shape-to-text:t">
                      <w:txbxContent>
                        <w:p w14:paraId="1DB9F038"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4</w:t>
                          </w:r>
                        </w:p>
                      </w:txbxContent>
                    </v:textbox>
                  </v:shape>
                  <v:shape id="TextBox 116" o:spid="_x0000_s1241" type="#_x0000_t202" style="position:absolute;left:12622;top:1303;width:2360;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0wMQA&#10;AADcAAAADwAAAGRycy9kb3ducmV2LnhtbESPzW7CMBCE70i8g7VI3MABWgopBiFopd74KQ+wirdx&#10;SLyOYgOBp68rVeI4mplvNItVaytxpcYXjhWMhgkI4szpgnMFp+/PwQyED8gaK8ek4E4eVstuZ4Gp&#10;djc+0PUYchEh7FNUYEKoUyl9ZsiiH7qaOHo/rrEYomxyqRu8Rbit5DhJptJiwXHBYE0bQ1l5vFgF&#10;s8TuynI+3nv78hi9ms3WfdRnpfq9dv0OIlAbnuH/9pdWMJm+wd+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g9MDEAAAA3AAAAA8AAAAAAAAAAAAAAAAAmAIAAGRycy9k&#10;b3ducmV2LnhtbFBLBQYAAAAABAAEAPUAAACJAwAAAAA=&#10;" filled="f" stroked="f">
                    <v:textbox style="mso-fit-shape-to-text:t">
                      <w:txbxContent>
                        <w:p w14:paraId="45695B8A"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5</w:t>
                          </w:r>
                        </w:p>
                      </w:txbxContent>
                    </v:textbox>
                  </v:shape>
                  <v:shape id="TextBox 117" o:spid="_x0000_s1242" type="#_x0000_t202" style="position:absolute;left:14092;top:1357;width:235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9gssEA&#10;AADcAAAADwAAAGRycy9kb3ducmV2LnhtbERPyW7CMBC9V+IfrEHiVhyWIggYhFgkbm2BDxjFQxwS&#10;j6PYQODr8aFSj09vX6xaW4k7Nb5wrGDQT0AQZ04XnCs4n/afUxA+IGusHJOCJ3lYLTsfC0y1e/Av&#10;3Y8hFzGEfYoKTAh1KqXPDFn0fVcTR+7iGoshwiaXusFHDLeVHCbJRFosODYYrGljKCuPN6tgmtjv&#10;spwNf7wdvwZfZrN1u/qqVK/brucgArXhX/znPmgFo0lcG8/EIyC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YLLBAAAA3AAAAA8AAAAAAAAAAAAAAAAAmAIAAGRycy9kb3du&#10;cmV2LnhtbFBLBQYAAAAABAAEAPUAAACGAwAAAAA=&#10;" filled="f" stroked="f">
                    <v:textbox style="mso-fit-shape-to-text:t">
                      <w:txbxContent>
                        <w:p w14:paraId="1F00D832"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6</w:t>
                          </w:r>
                        </w:p>
                      </w:txbxContent>
                    </v:textbox>
                  </v:shape>
                  <v:shape id="TextBox 118" o:spid="_x0000_s1243" type="#_x0000_t202" style="position:absolute;left:15606;top:1403;width:235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PFKcUA&#10;AADcAAAADwAAAGRycy9kb3ducmV2LnhtbESPzW7CMBCE75V4B2sr9UYcaBuRgEEIWqm38vcAq3iJ&#10;08TrKDaQ9unrSkg9jmbmG81iNdhWXKn3tWMFkyQFQVw6XXOl4HR8H89A+ICssXVMCr7Jw2o5elhg&#10;od2N93Q9hEpECPsCFZgQukJKXxqy6BPXEUfv7HqLIcq+krrHW4TbVk7TNJMWa44LBjvaGCqbw8Uq&#10;mKX2s2ny6c7bl5/Jq9ls3Vv3pdTT47Cegwg0hP/wvf2hFTxnOfyd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8UpxQAAANwAAAAPAAAAAAAAAAAAAAAAAJgCAABkcnMv&#10;ZG93bnJldi54bWxQSwUGAAAAAAQABAD1AAAAigMAAAAA&#10;" filled="f" stroked="f">
                    <v:textbox style="mso-fit-shape-to-text:t">
                      <w:txbxContent>
                        <w:p w14:paraId="13B9DE06"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16"/>
                              <w:szCs w:val="16"/>
                            </w:rPr>
                            <w:t>7</w:t>
                          </w:r>
                        </w:p>
                      </w:txbxContent>
                    </v:textbox>
                  </v:shape>
                  <v:shape id="TextBox 119" o:spid="_x0000_s1244" type="#_x0000_t202" style="position:absolute;left:672;top:142;width:3915;height:1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D6acIA&#10;AADcAAAADwAAAGRycy9kb3ducmV2LnhtbERPS27CMBDdI3EHa5C6Aye0FEhjEKKtxK4tcIBRPI1D&#10;4nEUuxA4fb1AYvn0/vm6t404U+crxwrSSQKCuHC64lLB8fA5XoDwAVlj45gUXMnDejUc5Jhpd+Ef&#10;Ou9DKWII+wwVmBDaTEpfGLLoJ64ljtyv6yyGCLtS6g4vMdw2cpokr9JixbHBYEtbQ0W9/7MKFon9&#10;quvl9Nvbl1s6M9t399GelHoa9Zs3EIH68BDf3Tut4Hke58cz8Qj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PppwgAAANwAAAAPAAAAAAAAAAAAAAAAAJgCAABkcnMvZG93&#10;bnJldi54bWxQSwUGAAAAAAQABAD1AAAAhwMAAAAA&#10;" filled="f" stroked="f">
                    <v:textbox style="mso-fit-shape-to-text:t">
                      <w:txbxContent>
                        <w:p w14:paraId="4D11D126" w14:textId="77777777" w:rsidR="005C72AF" w:rsidRDefault="005C72AF" w:rsidP="00D10A8F">
                          <w:pPr>
                            <w:pStyle w:val="NormalWeb"/>
                            <w:spacing w:before="0" w:beforeAutospacing="0" w:after="0" w:afterAutospacing="0"/>
                          </w:pPr>
                          <w:r>
                            <w:rPr>
                              <w:rFonts w:asciiTheme="minorHAnsi" w:hAnsi="Calibri" w:cstheme="minorBidi"/>
                              <w:b/>
                              <w:bCs/>
                              <w:color w:val="000000" w:themeColor="text1"/>
                              <w:kern w:val="24"/>
                              <w:sz w:val="10"/>
                              <w:szCs w:val="10"/>
                            </w:rPr>
                            <w:t>Months</w:t>
                          </w:r>
                        </w:p>
                      </w:txbxContent>
                    </v:textbox>
                  </v:shape>
                  <v:line id="Straight Connector 371" o:spid="_x0000_s1245" style="position:absolute;rotation:90;visibility:visible;mso-wrap-style:square" from="16648,6477" to="21220,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47rcYAAADcAAAADwAAAGRycy9kb3ducmV2LnhtbESPT2vCQBTE74LfYXlCL6KbtBJrzCpp&#10;ocWbaHtob4/syx/Nvg3ZrabfvisIPQ4z8xsm2w6mFRfqXWNZQTyPQBAXVjdcKfj8eJs9g3AeWWNr&#10;mRT8koPtZjzKMNX2yge6HH0lAoRdigpq77tUSlfUZNDNbUccvNL2Bn2QfSV1j9cAN618jKJEGmw4&#10;LNTY0WtNxfn4YxQMuEq66dchf4nfjT19U1ks8r1SD5MhX4PwNPj/8L290wqeljHczoQjI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O63GAAAA3AAAAA8AAAAAAAAA&#10;AAAAAAAAoQIAAGRycy9kb3ducmV2LnhtbFBLBQYAAAAABAAEAPkAAACUAwAAAAA=&#10;" strokecolor="#4472c4" strokeweight="1.5pt">
                    <v:stroke dashstyle="3 1" joinstyle="miter"/>
                    <o:lock v:ext="edit" shapetype="f"/>
                  </v:line>
                  <v:shape id="TextBox 133" o:spid="_x0000_s1246" type="#_x0000_t202" style="position:absolute;left:15350;top:8715;width:604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7BhcUA&#10;AADcAAAADwAAAGRycy9kb3ducmV2LnhtbESPzW7CMBCE75V4B2uReisOKRQIGFTRIvVG+XmAVbzE&#10;IfE6il0IPH2NVKnH0cx8o1msOluLC7W+dKxgOEhAEOdOl1woOB42L1MQPiBrrB2Tght5WC17TwvM&#10;tLvyji77UIgIYZ+hAhNCk0npc0MW/cA1xNE7udZiiLItpG7xGuG2lmmSvEmLJccFgw2tDeXV/scq&#10;mCZ2W1Wz9Nvb0X04NusP99mclXrud+9zEIG68B/+a39pBa+TFB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sGFxQAAANwAAAAPAAAAAAAAAAAAAAAAAJgCAABkcnMv&#10;ZG93bnJldi54bWxQSwUGAAAAAAQABAD1AAAAigMAAAAA&#10;" filled="f" stroked="f">
                    <v:textbox style="mso-fit-shape-to-text:t">
                      <w:txbxContent>
                        <w:p w14:paraId="4C2CD3D6" w14:textId="77777777" w:rsidR="005C72AF" w:rsidRDefault="005C72AF" w:rsidP="00D10A8F">
                          <w:pPr>
                            <w:pStyle w:val="NormalWeb"/>
                            <w:spacing w:before="0" w:beforeAutospacing="0" w:after="0" w:afterAutospacing="0"/>
                            <w:jc w:val="center"/>
                          </w:pPr>
                          <w:r>
                            <w:rPr>
                              <w:rFonts w:asciiTheme="minorHAnsi" w:hAnsi="Calibri" w:cstheme="minorBidi"/>
                              <w:b/>
                              <w:bCs/>
                              <w:color w:val="000000" w:themeColor="text1"/>
                              <w:kern w:val="24"/>
                              <w:sz w:val="12"/>
                              <w:szCs w:val="12"/>
                            </w:rPr>
                            <w:t>0</w:t>
                          </w:r>
                          <w:r>
                            <w:rPr>
                              <w:rFonts w:asciiTheme="minorHAnsi" w:hAnsi="Calibri" w:cstheme="minorBidi"/>
                              <w:color w:val="000000" w:themeColor="text1"/>
                              <w:kern w:val="24"/>
                              <w:sz w:val="12"/>
                              <w:szCs w:val="12"/>
                            </w:rPr>
                            <w:t xml:space="preserve"> = untreated</w:t>
                          </w:r>
                        </w:p>
                        <w:p w14:paraId="6EC78E15" w14:textId="77777777" w:rsidR="005C72AF" w:rsidRDefault="005C72AF" w:rsidP="00D10A8F">
                          <w:pPr>
                            <w:pStyle w:val="NormalWeb"/>
                            <w:spacing w:before="0" w:beforeAutospacing="0" w:after="0" w:afterAutospacing="0"/>
                            <w:jc w:val="center"/>
                          </w:pPr>
                          <w:r>
                            <w:rPr>
                              <w:rFonts w:asciiTheme="minorHAnsi" w:hAnsi="Calibri" w:cstheme="minorBidi"/>
                              <w:b/>
                              <w:bCs/>
                              <w:color w:val="000000" w:themeColor="text1"/>
                              <w:kern w:val="24"/>
                              <w:sz w:val="12"/>
                              <w:szCs w:val="12"/>
                            </w:rPr>
                            <w:t>+</w:t>
                          </w:r>
                          <w:r>
                            <w:rPr>
                              <w:rFonts w:asciiTheme="minorHAnsi" w:hAnsi="Calibri" w:cstheme="minorBidi"/>
                              <w:color w:val="000000" w:themeColor="text1"/>
                              <w:kern w:val="24"/>
                              <w:sz w:val="12"/>
                              <w:szCs w:val="12"/>
                            </w:rPr>
                            <w:t xml:space="preserve"> = treated</w:t>
                          </w:r>
                        </w:p>
                      </w:txbxContent>
                    </v:textbox>
                  </v:shape>
                  <v:shape id="TextBox 146" o:spid="_x0000_s1247" type="#_x0000_t202" style="position:absolute;top:6902;width:5501;height:16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kHsUA&#10;AADcAAAADwAAAGRycy9kb3ducmV2LnhtbESPzW7CMBCE75V4B2uRuBWHn1IIGIRoK3HjpzzAKl7i&#10;kHgdxQZCnx5XqtTjaGa+0SxWra3EjRpfOFYw6CcgiDOnC84VnL6/XqcgfEDWWDkmBQ/ysFp2XhaY&#10;anfnA92OIRcRwj5FBSaEOpXSZ4Ys+r6riaN3do3FEGWTS93gPcJtJYdJMpEWC44LBmvaGMrK49Uq&#10;mCZ2V5az4d7b8c/gzWw+3Gd9UarXbddzEIHa8B/+a2+1gtH7CH7PxCM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mQexQAAANwAAAAPAAAAAAAAAAAAAAAAAJgCAABkcnMv&#10;ZG93bnJldi54bWxQSwUGAAAAAAQABAD1AAAAigMAAAAA&#10;" filled="f" stroked="f">
                    <v:textbox style="mso-fit-shape-to-text:t">
                      <w:txbxContent>
                        <w:p w14:paraId="1568D393" w14:textId="77777777" w:rsidR="005C72AF" w:rsidRDefault="005C72AF" w:rsidP="00D10A8F">
                          <w:pPr>
                            <w:pStyle w:val="NormalWeb"/>
                            <w:spacing w:before="0" w:beforeAutospacing="0" w:after="0" w:afterAutospacing="0"/>
                          </w:pPr>
                          <w:r>
                            <w:rPr>
                              <w:rFonts w:asciiTheme="minorHAnsi" w:hAnsi="Calibri" w:cstheme="minorBidi"/>
                              <w:b/>
                              <w:bCs/>
                              <w:color w:val="000000" w:themeColor="text1"/>
                              <w:kern w:val="24"/>
                              <w:sz w:val="10"/>
                              <w:szCs w:val="10"/>
                            </w:rPr>
                            <w:t>Perturbations</w:t>
                          </w:r>
                        </w:p>
                      </w:txbxContent>
                    </v:textbox>
                  </v:shape>
                  <v:shape id="TextBox 23" o:spid="_x0000_s1248" type="#_x0000_t202" style="position:absolute;left:17034;top:4390;width:2504;height:24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v8asQA&#10;AADcAAAADwAAAGRycy9kb3ducmV2LnhtbESPzW7CMBCE70i8g7VI3IrDTymkGIQoSNxaKA+wirdx&#10;SLyOYhcCT48rVeI4mplvNItVaytxocYXjhUMBwkI4szpgnMFp+/dywyED8gaK8ek4EYeVstuZ4Gp&#10;dlc+0OUYchEh7FNUYEKoUyl9ZsiiH7iaOHo/rrEYomxyqRu8Rrit5ChJptJiwXHBYE0bQ1l5/LUK&#10;Zon9LMv56MvbyX34ajYfblufler32vU7iEBteIb/23utYPw2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GrEAAAA3AAAAA8AAAAAAAAAAAAAAAAAmAIAAGRycy9k&#10;b3ducmV2LnhtbFBLBQYAAAAABAAEAPUAAACJAwAAAAA=&#10;" filled="f" stroked="f">
                    <v:textbox style="mso-fit-shape-to-text:t">
                      <w:txbxContent>
                        <w:p w14:paraId="413A26DB" w14:textId="77777777" w:rsidR="005C72AF" w:rsidRDefault="005C72AF" w:rsidP="00D10A8F">
                          <w:pPr>
                            <w:pStyle w:val="NormalWeb"/>
                            <w:spacing w:before="0" w:beforeAutospacing="0" w:after="0" w:afterAutospacing="0"/>
                          </w:pPr>
                          <w:r>
                            <w:rPr>
                              <w:rFonts w:asciiTheme="minorHAnsi" w:hAnsi="Calibri" w:cstheme="minorBidi"/>
                              <w:color w:val="FFFFFF" w:themeColor="background1"/>
                              <w:kern w:val="24"/>
                              <w:sz w:val="20"/>
                              <w:szCs w:val="20"/>
                            </w:rPr>
                            <w:t>0</w:t>
                          </w:r>
                        </w:p>
                      </w:txbxContent>
                    </v:textbox>
                  </v:shape>
                  <v:shape id="TextBox 147" o:spid="_x0000_s1249" type="#_x0000_t202" style="position:absolute;left:18220;top:5999;width:2503;height:24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dZ8cQA&#10;AADcAAAADwAAAGRycy9kb3ducmV2LnhtbESPzW7CMBCE70i8g7VI3IoDFAopBiFopd74KQ+wirdx&#10;SLyOYgOBp68rVeI4mplvNItVaytxpcYXjhUMBwkI4szpgnMFp+/PlxkIH5A1Vo5JwZ08rJbdzgJT&#10;7W58oOsx5CJC2KeowIRQp1L6zJBFP3A1cfR+XGMxRNnkUjd4i3BbyVGSTKXFguOCwZo2hrLyeLEK&#10;ZondleV8tPf29TGcmM3WfdRnpfq9dv0OIlAbnuH/9pdWMH6bwN+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WfHEAAAA3AAAAA8AAAAAAAAAAAAAAAAAmAIAAGRycy9k&#10;b3ducmV2LnhtbFBLBQYAAAAABAAEAPUAAACJAwAAAAA=&#10;" filled="f" stroked="f">
                    <v:textbox style="mso-fit-shape-to-text:t">
                      <w:txbxContent>
                        <w:p w14:paraId="3F891E36"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20"/>
                              <w:szCs w:val="20"/>
                            </w:rPr>
                            <w:t>0</w:t>
                          </w:r>
                        </w:p>
                      </w:txbxContent>
                    </v:textbox>
                  </v:shape>
                  <v:shape id="TextBox 148" o:spid="_x0000_s1250" type="#_x0000_t202" style="position:absolute;left:17115;top:5999;width:2504;height:24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HhsQA&#10;AADcAAAADwAAAGRycy9kb3ducmV2LnhtbESPzW7CMBCE70i8g7VI3MABWgopBiFopd74KQ+wirdx&#10;SLyOYgOBp68rVeI4mplvNItVaytxpcYXjhWMhgkI4szpgnMFp+/PwQyED8gaK8ek4E4eVstuZ4Gp&#10;djc+0PUYchEh7FNUYEKoUyl9ZsiiH7qaOHo/rrEYomxyqRu8Rbit5DhJptJiwXHBYE0bQ1l5vFgF&#10;s8TuynI+3nv78hi9ms3WfdRnpfq9dv0OIlAbnuH/9pdWMHmbwt+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1x4bEAAAA3AAAAA8AAAAAAAAAAAAAAAAAmAIAAGRycy9k&#10;b3ducmV2LnhtbFBLBQYAAAAABAAEAPUAAACJAwAAAAA=&#10;" filled="f" stroked="f">
                    <v:textbox style="mso-fit-shape-to-text:t">
                      <w:txbxContent>
                        <w:p w14:paraId="0D70F3A1" w14:textId="77777777" w:rsidR="005C72AF" w:rsidRDefault="005C72AF" w:rsidP="00D10A8F">
                          <w:pPr>
                            <w:pStyle w:val="NormalWeb"/>
                            <w:spacing w:before="0" w:beforeAutospacing="0" w:after="0" w:afterAutospacing="0"/>
                          </w:pPr>
                          <w:r>
                            <w:rPr>
                              <w:rFonts w:asciiTheme="minorHAnsi" w:hAnsi="Calibri" w:cstheme="minorBidi"/>
                              <w:color w:val="000000" w:themeColor="text1"/>
                              <w:kern w:val="24"/>
                              <w:sz w:val="20"/>
                              <w:szCs w:val="20"/>
                            </w:rPr>
                            <w:t>+</w:t>
                          </w:r>
                        </w:p>
                      </w:txbxContent>
                    </v:textbox>
                  </v:shape>
                  <v:shape id="TextBox 149" o:spid="_x0000_s1251" type="#_x0000_t202" style="position:absolute;left:18220;top:4389;width:2503;height:24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liHcQA&#10;AADcAAAADwAAAGRycy9kb3ducmV2LnhtbESPzW7CMBCE75V4B2uReisO/5BiEKJF4sZP+wCreInT&#10;xOsodiHw9BipUo+jmflGs1i1thIXanzhWEG/l4AgzpwuOFfw/bV9m4HwAVlj5ZgU3MjDatl5WWCq&#10;3ZWPdDmFXEQI+xQVmBDqVEqfGbLoe64mjt7ZNRZDlE0udYPXCLeVHCTJRFosOC4YrGljKCtPv1bB&#10;LLH7spwPDt6O7v2x2Xy4z/pHqdduu34HEagN/+G/9k4rGE6n8DwTj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5Yh3EAAAA3AAAAA8AAAAAAAAAAAAAAAAAmAIAAGRycy9k&#10;b3ducmV2LnhtbFBLBQYAAAAABAAEAPUAAACJAwAAAAA=&#10;" filled="f" stroked="f">
                    <v:textbox style="mso-fit-shape-to-text:t">
                      <w:txbxContent>
                        <w:p w14:paraId="2B3F9B52" w14:textId="77777777" w:rsidR="005C72AF" w:rsidRDefault="005C72AF" w:rsidP="00D10A8F">
                          <w:pPr>
                            <w:pStyle w:val="NormalWeb"/>
                            <w:spacing w:before="0" w:beforeAutospacing="0" w:after="0" w:afterAutospacing="0"/>
                          </w:pPr>
                          <w:r>
                            <w:rPr>
                              <w:rFonts w:asciiTheme="minorHAnsi" w:hAnsi="Calibri" w:cstheme="minorBidi"/>
                              <w:color w:val="FFFFFF" w:themeColor="background1"/>
                              <w:kern w:val="24"/>
                              <w:sz w:val="20"/>
                              <w:szCs w:val="20"/>
                            </w:rPr>
                            <w:t>+</w:t>
                          </w:r>
                        </w:p>
                      </w:txbxContent>
                    </v:textbox>
                  </v:shape>
                  <v:line id="Straight Connector 378" o:spid="_x0000_s1252" style="position:absolute;visibility:visible;mso-wrap-style:square" from="6167,7404" to="9147,7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G+FcEAAADcAAAADwAAAGRycy9kb3ducmV2LnhtbERPy4rCMBTdD/gP4QruxlTFVzUVmRkH&#10;N4KvhctLc21Lm5vSZLTO15uF4PJw3stVaypxo8YVlhUM+hEI4tTqgjMF59PmcwbCeWSNlWVS8CAH&#10;q6TzscRY2zsf6Hb0mQgh7GJUkHtfx1K6NCeDrm9r4sBdbWPQB9hkUjd4D+GmksMomkiDBYeGHGv6&#10;yiktj39GgR7zrxt87zY///vz3O6qEs0lUqrXbdcLEJ5a/xa/3FutYDQNa8OZcARk8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cb4VwQAAANwAAAAPAAAAAAAAAAAAAAAA&#10;AKECAABkcnMvZG93bnJldi54bWxQSwUGAAAAAAQABAD5AAAAjwMAAAAA&#10;" strokecolor="windowText" strokeweight="1.25pt">
                    <v:stroke joinstyle="miter"/>
                  </v:line>
                  <v:line id="Straight Connector 379" o:spid="_x0000_s1253" style="position:absolute;visibility:visible;mso-wrap-style:square" from="9328,8169" to="12307,8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0bjsYAAADcAAAADwAAAGRycy9kb3ducmV2LnhtbESPT2vCQBTE74V+h+UVvOkmirZJXUPx&#10;T/Ei2NRDj4/saxLMvg3ZVaOfvisIPQ4z8xtmnvWmEWfqXG1ZQTyKQBAXVtdcKjh8b4ZvIJxH1thY&#10;JgVXcpAtnp/mmGp74S86574UAcIuRQWV920qpSsqMuhGtiUO3q/tDPogu1LqDi8Bbho5jqKZNFhz&#10;WKiwpWVFxTE/GQV6yp8uXu0269v+kNhdc0TzEyk1eOk/3kF46v1/+NHeagWT1wTuZ8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09G47GAAAA3AAAAA8AAAAAAAAA&#10;AAAAAAAAoQIAAGRycy9kb3ducmV2LnhtbFBLBQYAAAAABAAEAPkAAACUAwAAAAA=&#10;" strokecolor="windowText" strokeweight="1.25pt">
                    <v:stroke joinstyle="miter"/>
                  </v:line>
                </v:group>
                <w10:wrap type="square"/>
              </v:group>
            </w:pict>
          </mc:Fallback>
        </mc:AlternateContent>
      </w:r>
      <w:r w:rsidR="00D43435" w:rsidRPr="003F4718">
        <w:rPr>
          <w:rFonts w:ascii="Arial" w:hAnsi="Arial" w:cs="Arial"/>
          <w:noProof/>
          <w:color w:val="000000"/>
          <w:sz w:val="22"/>
          <w:szCs w:val="22"/>
        </w:rPr>
        <w:t xml:space="preserve"> </w:t>
      </w:r>
      <w:r w:rsidR="00D43435" w:rsidRPr="00D43435">
        <w:rPr>
          <w:rFonts w:ascii="Arial" w:hAnsi="Arial" w:cs="Arial"/>
          <w:noProof/>
          <w:sz w:val="22"/>
          <w:szCs w:val="22"/>
        </w:rPr>
        <w:t xml:space="preserve">  </w:t>
      </w:r>
      <w:r w:rsidR="00D43435">
        <w:rPr>
          <w:rFonts w:ascii="Arial" w:eastAsia="Times New Roman" w:hAnsi="Arial" w:cs="Arial"/>
          <w:b/>
          <w:i/>
          <w:sz w:val="22"/>
          <w:szCs w:val="22"/>
        </w:rPr>
        <w:t xml:space="preserve"> </w:t>
      </w:r>
      <w:r w:rsidR="00D10A8F">
        <w:rPr>
          <w:rFonts w:ascii="Arial" w:eastAsia="Times New Roman" w:hAnsi="Arial" w:cs="Arial"/>
          <w:b/>
          <w:i/>
          <w:sz w:val="22"/>
          <w:szCs w:val="22"/>
        </w:rPr>
        <w:t xml:space="preserve">Experiment 3: </w:t>
      </w:r>
      <w:r w:rsidR="00D10A8F" w:rsidRPr="001413B1">
        <w:rPr>
          <w:rFonts w:ascii="Arial" w:eastAsia="Times New Roman" w:hAnsi="Arial" w:cs="Arial"/>
          <w:b/>
          <w:i/>
          <w:sz w:val="22"/>
          <w:szCs w:val="22"/>
        </w:rPr>
        <w:t>Chemical Disruption</w:t>
      </w:r>
      <w:r w:rsidR="00D10A8F">
        <w:rPr>
          <w:rFonts w:ascii="Arial" w:eastAsia="Times New Roman" w:hAnsi="Arial" w:cs="Arial"/>
          <w:b/>
          <w:sz w:val="22"/>
          <w:szCs w:val="22"/>
        </w:rPr>
        <w:t xml:space="preserve">: </w:t>
      </w:r>
      <w:r w:rsidR="00D10A8F">
        <w:rPr>
          <w:rFonts w:ascii="Arial" w:hAnsi="Arial" w:cs="Arial"/>
          <w:sz w:val="22"/>
          <w:szCs w:val="22"/>
        </w:rPr>
        <w:t xml:space="preserve">Our third experiment tests for the effects of chemical interventions that may slow or eliminate the eco-evolutionary dynamics driving Phase 1 and/or Phase 2. This </w:t>
      </w:r>
      <w:r w:rsidR="00D10A8F" w:rsidRPr="00782847">
        <w:rPr>
          <w:rFonts w:ascii="Arial" w:hAnsi="Arial" w:cs="Arial"/>
          <w:sz w:val="22"/>
          <w:szCs w:val="22"/>
        </w:rPr>
        <w:t xml:space="preserve">will involve </w:t>
      </w:r>
      <w:r w:rsidR="00D10A8F">
        <w:rPr>
          <w:rFonts w:ascii="Arial" w:hAnsi="Arial" w:cs="Arial"/>
          <w:sz w:val="22"/>
          <w:szCs w:val="22"/>
        </w:rPr>
        <w:t>25</w:t>
      </w:r>
      <w:r w:rsidR="00D10A8F" w:rsidRPr="00782847">
        <w:rPr>
          <w:rFonts w:ascii="Arial" w:hAnsi="Arial" w:cs="Arial"/>
          <w:sz w:val="22"/>
          <w:szCs w:val="22"/>
        </w:rPr>
        <w:t xml:space="preserve"> mice divided into </w:t>
      </w:r>
      <w:r w:rsidR="00D10A8F">
        <w:rPr>
          <w:rFonts w:ascii="Arial" w:hAnsi="Arial" w:cs="Arial"/>
          <w:sz w:val="22"/>
          <w:szCs w:val="22"/>
        </w:rPr>
        <w:t>5</w:t>
      </w:r>
      <w:r w:rsidR="00D10A8F" w:rsidRPr="00782847">
        <w:rPr>
          <w:rFonts w:ascii="Arial" w:hAnsi="Arial" w:cs="Arial"/>
          <w:sz w:val="22"/>
          <w:szCs w:val="22"/>
        </w:rPr>
        <w:t xml:space="preserve"> treatment groups.  All mice will receive the Standard Procedure with the following adjustments. </w:t>
      </w:r>
      <w:r w:rsidR="00D10A8F">
        <w:rPr>
          <w:rFonts w:ascii="Arial" w:hAnsi="Arial" w:cs="Arial"/>
          <w:sz w:val="22"/>
          <w:szCs w:val="22"/>
        </w:rPr>
        <w:t xml:space="preserve">One treatment will be the Standard Procedure.  The four experimental treatments will involve all combinations of administering one of two drugs for either the first two months (during UV exposure) or during months 4 &amp; 5 (during the period following UV exposure).  Drugs will be applied topically to one half of either the no-UV or UV half of the mouse’s skin.  In this way, the back of the mouse is now divided into four quadrats representing all combinations of the presence and absence of UV, and the presence and absence of the topical agent </w:t>
      </w:r>
      <w:r w:rsidR="00D10A8F" w:rsidRPr="002945E4">
        <w:rPr>
          <w:rFonts w:ascii="Arial" w:hAnsi="Arial" w:cs="Arial"/>
          <w:b/>
          <w:sz w:val="22"/>
          <w:szCs w:val="22"/>
        </w:rPr>
        <w:t xml:space="preserve">(Fig. </w:t>
      </w:r>
      <w:r w:rsidR="00037344">
        <w:rPr>
          <w:rFonts w:ascii="Arial" w:hAnsi="Arial" w:cs="Arial"/>
          <w:b/>
          <w:sz w:val="22"/>
          <w:szCs w:val="22"/>
        </w:rPr>
        <w:t>8</w:t>
      </w:r>
      <w:r w:rsidR="00D10A8F" w:rsidRPr="002945E4">
        <w:rPr>
          <w:rFonts w:ascii="Arial" w:hAnsi="Arial" w:cs="Arial"/>
          <w:b/>
          <w:sz w:val="22"/>
          <w:szCs w:val="22"/>
        </w:rPr>
        <w:t>)</w:t>
      </w:r>
      <w:r w:rsidR="00D10A8F">
        <w:rPr>
          <w:rFonts w:ascii="Arial" w:hAnsi="Arial" w:cs="Arial"/>
          <w:sz w:val="22"/>
          <w:szCs w:val="22"/>
        </w:rPr>
        <w:t>. We will continue to collect 8 images per mouse per month, and now the images will be distributed to insure 2 images per quadrat.  One drug will be the anti-</w:t>
      </w:r>
      <w:r w:rsidR="00D10A8F" w:rsidRPr="00856D03">
        <w:rPr>
          <w:rFonts w:ascii="Arial" w:hAnsi="Arial" w:cs="Arial"/>
          <w:sz w:val="22"/>
          <w:szCs w:val="22"/>
        </w:rPr>
        <w:t xml:space="preserve">inflammatory </w:t>
      </w:r>
      <w:r w:rsidR="00930A4D" w:rsidRPr="00856D03">
        <w:rPr>
          <w:rFonts w:ascii="Arial" w:hAnsi="Arial" w:cs="Arial"/>
          <w:color w:val="000000"/>
          <w:sz w:val="22"/>
          <w:szCs w:val="22"/>
        </w:rPr>
        <w:t>diclofenac, a COX2 inhibitor</w:t>
      </w:r>
      <w:r w:rsidR="00930A4D" w:rsidRPr="00856D03">
        <w:rPr>
          <w:rFonts w:ascii="Arial" w:hAnsi="Arial" w:cs="Arial"/>
          <w:color w:val="000000"/>
          <w:sz w:val="22"/>
          <w:szCs w:val="22"/>
        </w:rPr>
        <w:fldChar w:fldCharType="begin"/>
      </w:r>
      <w:r>
        <w:rPr>
          <w:rFonts w:ascii="Arial" w:hAnsi="Arial" w:cs="Arial"/>
          <w:color w:val="000000"/>
          <w:sz w:val="22"/>
          <w:szCs w:val="22"/>
        </w:rPr>
        <w:instrText xml:space="preserve"> ADDIN EN.CITE &lt;EndNote&gt;&lt;Cite&gt;&lt;Author&gt;Merk&lt;/Author&gt;&lt;Year&gt;2007&lt;/Year&gt;&lt;RecNum&gt;22862&lt;/RecNum&gt;&lt;DisplayText&gt;&lt;style face="superscript"&gt;35&lt;/style&gt;&lt;/DisplayText&gt;&lt;record&gt;&lt;rec-number&gt;22862&lt;/rec-number&gt;&lt;foreign-keys&gt;&lt;key app="EN" db-id="vz0f5spzhe9fr5edwpxxzttdss95x0s59s0r" timestamp="1586965429"&gt;22862&lt;/key&gt;&lt;/foreign-keys&gt;&lt;ref-type name="Journal Article"&gt;17&lt;/ref-type&gt;&lt;contributors&gt;&lt;authors&gt;&lt;author&gt;Merk, H. F.&lt;/author&gt;&lt;/authors&gt;&lt;/contributors&gt;&lt;auth-address&gt;Department of Dermatology and Allergology, Medical Faculty, RWTH Aachen, Aachen, Germany. hans.merk@post.rwth-aachen.de&lt;/auth-address&gt;&lt;titles&gt;&lt;title&gt;Topical diclofenac in the treatment of actinic keratoses&lt;/title&gt;&lt;secondary-title&gt;Int J Dermatol&lt;/secondary-title&gt;&lt;/titles&gt;&lt;periodical&gt;&lt;full-title&gt;Int J Dermatol&lt;/full-title&gt;&lt;/periodical&gt;&lt;pages&gt;12-8&lt;/pages&gt;&lt;volume&gt;46&lt;/volume&gt;&lt;number&gt;1&lt;/number&gt;&lt;edition&gt;2007/01/12&lt;/edition&gt;&lt;keywords&gt;&lt;keyword&gt;Administration, Topical&lt;/keyword&gt;&lt;keyword&gt;Anti-Inflammatory Agents, Non-Steroidal/*therapeutic use&lt;/keyword&gt;&lt;keyword&gt;Carcinoma, Squamous Cell/etiology/prevention &amp;amp; control&lt;/keyword&gt;&lt;keyword&gt;Diclofenac/*therapeutic use&lt;/keyword&gt;&lt;keyword&gt;Humans&lt;/keyword&gt;&lt;keyword&gt;Keratosis/*drug therapy/etiology&lt;/keyword&gt;&lt;keyword&gt;Photosensitivity Disorders/*drug therapy/etiology&lt;/keyword&gt;&lt;keyword&gt;Precancerous Conditions/*drug therapy/etiology&lt;/keyword&gt;&lt;keyword&gt;Skin Neoplasms/etiology/prevention &amp;amp; control&lt;/keyword&gt;&lt;/keywords&gt;&lt;dates&gt;&lt;year&gt;2007&lt;/year&gt;&lt;pub-dates&gt;&lt;date&gt;Jan&lt;/date&gt;&lt;/pub-dates&gt;&lt;/dates&gt;&lt;isbn&gt;0011-9059 (Print)&amp;#xD;0011-9059 (Linking)&lt;/isbn&gt;&lt;accession-num&gt;17214714&lt;/accession-num&gt;&lt;urls&gt;&lt;related-urls&gt;&lt;url&gt;http://www.ncbi.nlm.nih.gov/entrez/query.fcgi?cmd=Retrieve&amp;amp;db=PubMed&amp;amp;dopt=Citation&amp;amp;list_uids=17214714&lt;/url&gt;&lt;/related-urls&gt;&lt;/urls&gt;&lt;electronic-resource-num&gt;IJD3060 [pii]&amp;#xD;10.1111/j.1365-4632.2007.03060.x&lt;/electronic-resource-num&gt;&lt;language&gt;eng&lt;/language&gt;&lt;/record&gt;&lt;/Cite&gt;&lt;/EndNote&gt;</w:instrText>
      </w:r>
      <w:r w:rsidR="00930A4D" w:rsidRPr="00856D03">
        <w:rPr>
          <w:rFonts w:ascii="Arial" w:hAnsi="Arial" w:cs="Arial"/>
          <w:color w:val="000000"/>
          <w:sz w:val="22"/>
          <w:szCs w:val="22"/>
        </w:rPr>
        <w:fldChar w:fldCharType="separate"/>
      </w:r>
      <w:r w:rsidRPr="00E949CC">
        <w:rPr>
          <w:rFonts w:ascii="Arial" w:hAnsi="Arial" w:cs="Arial"/>
          <w:noProof/>
          <w:color w:val="000000"/>
          <w:sz w:val="22"/>
          <w:szCs w:val="22"/>
          <w:vertAlign w:val="superscript"/>
        </w:rPr>
        <w:t>35</w:t>
      </w:r>
      <w:r w:rsidR="00930A4D" w:rsidRPr="00856D03">
        <w:rPr>
          <w:rFonts w:ascii="Arial" w:hAnsi="Arial" w:cs="Arial"/>
          <w:color w:val="000000"/>
          <w:sz w:val="22"/>
          <w:szCs w:val="22"/>
        </w:rPr>
        <w:fldChar w:fldCharType="end"/>
      </w:r>
      <w:r w:rsidR="00930A4D" w:rsidRPr="00856D03">
        <w:rPr>
          <w:rFonts w:ascii="Arial" w:hAnsi="Arial" w:cs="Arial"/>
          <w:color w:val="000000"/>
          <w:sz w:val="22"/>
          <w:szCs w:val="22"/>
        </w:rPr>
        <w:t>. Diclofenac suppresses the synthesis of prostaglandin PGE2</w:t>
      </w:r>
      <w:r w:rsidR="00856D03">
        <w:rPr>
          <w:rFonts w:ascii="Arial" w:hAnsi="Arial" w:cs="Arial"/>
          <w:color w:val="000000"/>
          <w:sz w:val="22"/>
          <w:szCs w:val="22"/>
        </w:rPr>
        <w:t xml:space="preserve">, </w:t>
      </w:r>
      <w:r w:rsidR="00930A4D" w:rsidRPr="00856D03">
        <w:rPr>
          <w:rFonts w:ascii="Arial" w:hAnsi="Arial" w:cs="Arial"/>
          <w:color w:val="000000"/>
          <w:sz w:val="22"/>
          <w:szCs w:val="22"/>
        </w:rPr>
        <w:t xml:space="preserve">a well-established mediator of UV-induced inflammation, </w:t>
      </w:r>
      <w:r w:rsidR="00856D03">
        <w:rPr>
          <w:rFonts w:ascii="Arial" w:hAnsi="Arial" w:cs="Arial"/>
          <w:color w:val="000000"/>
          <w:sz w:val="22"/>
          <w:szCs w:val="22"/>
        </w:rPr>
        <w:t xml:space="preserve">the </w:t>
      </w:r>
      <w:r w:rsidR="00930A4D" w:rsidRPr="00856D03">
        <w:rPr>
          <w:rFonts w:ascii="Arial" w:hAnsi="Arial" w:cs="Arial"/>
          <w:color w:val="000000"/>
          <w:sz w:val="22"/>
          <w:szCs w:val="22"/>
        </w:rPr>
        <w:t>proliferative adaptive response in epidermis, and driver of cuSCC formation</w:t>
      </w:r>
      <w:r w:rsidR="00930A4D" w:rsidRPr="00856D03">
        <w:rPr>
          <w:rFonts w:ascii="Arial" w:hAnsi="Arial" w:cs="Arial"/>
          <w:color w:val="000000"/>
          <w:sz w:val="22"/>
          <w:szCs w:val="22"/>
        </w:rPr>
        <w:fldChar w:fldCharType="begin">
          <w:fldData xml:space="preserve">PEVuZE5vdGU+PENpdGU+PEF1dGhvcj5Ccm91eGhvbjwvQXV0aG9yPjxZZWFyPjIwMDc8L1llYXI+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</w:fldData>
        </w:fldChar>
      </w:r>
      <w:r>
        <w:rPr>
          <w:rFonts w:ascii="Arial" w:hAnsi="Arial" w:cs="Arial"/>
          <w:color w:val="000000"/>
          <w:sz w:val="22"/>
          <w:szCs w:val="22"/>
        </w:rPr>
        <w:instrText xml:space="preserve"> ADDIN EN.CITE </w:instrText>
      </w:r>
      <w:r>
        <w:rPr>
          <w:rFonts w:ascii="Arial" w:hAnsi="Arial" w:cs="Arial"/>
          <w:color w:val="000000"/>
          <w:sz w:val="22"/>
          <w:szCs w:val="22"/>
        </w:rPr>
        <w:fldChar w:fldCharType="begin">
          <w:fldData xml:space="preserve">PEVuZE5vdGU+PENpdGU+PEF1dGhvcj5Ccm91eGhvbjwvQXV0aG9yPjxZZWFyPjIwMDc8L1llYXI+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</w:fldData>
        </w:fldChar>
      </w:r>
      <w:r>
        <w:rPr>
          <w:rFonts w:ascii="Arial" w:hAnsi="Arial" w:cs="Arial"/>
          <w:color w:val="000000"/>
          <w:sz w:val="22"/>
          <w:szCs w:val="22"/>
        </w:rPr>
        <w:instrText xml:space="preserve"> ADDIN EN.CITE.DATA </w:instrText>
      </w:r>
      <w:r>
        <w:rPr>
          <w:rFonts w:ascii="Arial" w:hAnsi="Arial" w:cs="Arial"/>
          <w:color w:val="000000"/>
          <w:sz w:val="22"/>
          <w:szCs w:val="22"/>
        </w:rPr>
      </w:r>
      <w:r>
        <w:rPr>
          <w:rFonts w:ascii="Arial" w:hAnsi="Arial" w:cs="Arial"/>
          <w:color w:val="000000"/>
          <w:sz w:val="22"/>
          <w:szCs w:val="22"/>
        </w:rPr>
        <w:fldChar w:fldCharType="end"/>
      </w:r>
      <w:r w:rsidR="00930A4D" w:rsidRPr="00856D03">
        <w:rPr>
          <w:rFonts w:ascii="Arial" w:hAnsi="Arial" w:cs="Arial"/>
          <w:color w:val="000000"/>
          <w:sz w:val="22"/>
          <w:szCs w:val="22"/>
        </w:rPr>
      </w:r>
      <w:r w:rsidR="00930A4D" w:rsidRPr="00856D03">
        <w:rPr>
          <w:rFonts w:ascii="Arial" w:hAnsi="Arial" w:cs="Arial"/>
          <w:color w:val="000000"/>
          <w:sz w:val="22"/>
          <w:szCs w:val="22"/>
        </w:rPr>
        <w:fldChar w:fldCharType="separate"/>
      </w:r>
      <w:r w:rsidRPr="00E949CC">
        <w:rPr>
          <w:rFonts w:ascii="Arial" w:hAnsi="Arial" w:cs="Arial"/>
          <w:noProof/>
          <w:color w:val="000000"/>
          <w:sz w:val="22"/>
          <w:szCs w:val="22"/>
          <w:vertAlign w:val="superscript"/>
        </w:rPr>
        <w:t>31-34</w:t>
      </w:r>
      <w:r w:rsidR="00930A4D" w:rsidRPr="00856D03">
        <w:rPr>
          <w:rFonts w:ascii="Arial" w:hAnsi="Arial" w:cs="Arial"/>
          <w:color w:val="000000"/>
          <w:sz w:val="22"/>
          <w:szCs w:val="22"/>
        </w:rPr>
        <w:fldChar w:fldCharType="end"/>
      </w:r>
      <w:r w:rsidR="00930A4D" w:rsidRPr="00856D03">
        <w:rPr>
          <w:rFonts w:ascii="Arial" w:hAnsi="Arial" w:cs="Arial"/>
          <w:color w:val="000000"/>
          <w:sz w:val="22"/>
          <w:szCs w:val="22"/>
        </w:rPr>
        <w:t xml:space="preserve">. </w:t>
      </w:r>
      <w:r w:rsidR="00D10A8F" w:rsidRPr="00856D03">
        <w:rPr>
          <w:rFonts w:ascii="Arial" w:hAnsi="Arial" w:cs="Arial"/>
          <w:sz w:val="22"/>
          <w:szCs w:val="22"/>
        </w:rPr>
        <w:t>The second</w:t>
      </w:r>
      <w:r w:rsidR="00D10A8F">
        <w:rPr>
          <w:rFonts w:ascii="Arial" w:hAnsi="Arial" w:cs="Arial"/>
          <w:sz w:val="22"/>
          <w:szCs w:val="22"/>
        </w:rPr>
        <w:t xml:space="preserve"> drug will be a chemotherapy agent, the </w:t>
      </w:r>
      <w:r w:rsidR="00D10A8F">
        <w:rPr>
          <w:rFonts w:ascii="Arial" w:hAnsi="Arial" w:cs="Arial"/>
          <w:color w:val="000000"/>
          <w:sz w:val="22"/>
          <w:szCs w:val="22"/>
        </w:rPr>
        <w:t>novel MEKi NFX179 for which we have access NFlection Therapeutic</w:t>
      </w:r>
      <w:r w:rsidR="00B72F56">
        <w:rPr>
          <w:rFonts w:ascii="Arial" w:hAnsi="Arial" w:cs="Arial"/>
          <w:color w:val="000000"/>
          <w:sz w:val="22"/>
          <w:szCs w:val="22"/>
        </w:rPr>
        <w:t>s (see Letter)</w:t>
      </w:r>
      <w:r w:rsidR="00D10A8F">
        <w:rPr>
          <w:rFonts w:ascii="Arial" w:hAnsi="Arial" w:cs="Arial"/>
          <w:color w:val="000000"/>
          <w:sz w:val="22"/>
          <w:szCs w:val="22"/>
        </w:rPr>
        <w:t>. It targets proliferating cells</w:t>
      </w:r>
      <w:r w:rsidR="00526C24">
        <w:rPr>
          <w:rFonts w:ascii="Arial" w:hAnsi="Arial" w:cs="Arial"/>
          <w:color w:val="000000"/>
          <w:sz w:val="22"/>
          <w:szCs w:val="22"/>
        </w:rPr>
        <w:t xml:space="preserve"> with high ERK activity</w:t>
      </w:r>
      <w:r w:rsidR="00526C24">
        <w:rPr>
          <w:rFonts w:ascii="Arial" w:hAnsi="Arial" w:cs="Arial"/>
          <w:color w:val="000000"/>
          <w:sz w:val="22"/>
          <w:szCs w:val="22"/>
        </w:rPr>
        <w:fldChar w:fldCharType="begin">
          <w:fldData xml:space="preserve">PEVuZE5vdGU+PENpdGU+PEF1dGhvcj5DaGl0c2F6emFkZWg8L0F1dGhvcj48WWVhcj4yMDE2PC9Z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</w:fldData>
        </w:fldChar>
      </w:r>
      <w:r w:rsidR="00946A82">
        <w:rPr>
          <w:rFonts w:ascii="Arial" w:hAnsi="Arial" w:cs="Arial"/>
          <w:color w:val="000000"/>
          <w:sz w:val="22"/>
          <w:szCs w:val="22"/>
        </w:rPr>
        <w:instrText xml:space="preserve"> ADDIN EN.CITE </w:instrText>
      </w:r>
      <w:r w:rsidR="00946A82">
        <w:rPr>
          <w:rFonts w:ascii="Arial" w:hAnsi="Arial" w:cs="Arial"/>
          <w:color w:val="000000"/>
          <w:sz w:val="22"/>
          <w:szCs w:val="22"/>
        </w:rPr>
        <w:fldChar w:fldCharType="begin">
          <w:fldData xml:space="preserve">PEVuZE5vdGU+PENpdGU+PEF1dGhvcj5DaGl0c2F6emFkZWg8L0F1dGhvcj48WWVhcj4yMDE2PC9Z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</w:fldData>
        </w:fldChar>
      </w:r>
      <w:r w:rsidR="00946A82">
        <w:rPr>
          <w:rFonts w:ascii="Arial" w:hAnsi="Arial" w:cs="Arial"/>
          <w:color w:val="000000"/>
          <w:sz w:val="22"/>
          <w:szCs w:val="22"/>
        </w:rPr>
        <w:instrText xml:space="preserve"> ADDIN EN.CITE.DATA </w:instrText>
      </w:r>
      <w:r w:rsidR="00946A82">
        <w:rPr>
          <w:rFonts w:ascii="Arial" w:hAnsi="Arial" w:cs="Arial"/>
          <w:color w:val="000000"/>
          <w:sz w:val="22"/>
          <w:szCs w:val="22"/>
        </w:rPr>
      </w:r>
      <w:r w:rsidR="00946A82">
        <w:rPr>
          <w:rFonts w:ascii="Arial" w:hAnsi="Arial" w:cs="Arial"/>
          <w:color w:val="000000"/>
          <w:sz w:val="22"/>
          <w:szCs w:val="22"/>
        </w:rPr>
        <w:fldChar w:fldCharType="end"/>
      </w:r>
      <w:r w:rsidR="00526C24">
        <w:rPr>
          <w:rFonts w:ascii="Arial" w:hAnsi="Arial" w:cs="Arial"/>
          <w:color w:val="000000"/>
          <w:sz w:val="22"/>
          <w:szCs w:val="22"/>
        </w:rPr>
      </w:r>
      <w:r w:rsidR="00526C24">
        <w:rPr>
          <w:rFonts w:ascii="Arial" w:hAnsi="Arial" w:cs="Arial"/>
          <w:color w:val="000000"/>
          <w:sz w:val="22"/>
          <w:szCs w:val="22"/>
        </w:rPr>
        <w:fldChar w:fldCharType="separate"/>
      </w:r>
      <w:r w:rsidR="00946A82" w:rsidRPr="00946A82">
        <w:rPr>
          <w:rFonts w:ascii="Arial" w:hAnsi="Arial" w:cs="Arial"/>
          <w:noProof/>
          <w:color w:val="000000"/>
          <w:sz w:val="22"/>
          <w:szCs w:val="22"/>
          <w:vertAlign w:val="superscript"/>
        </w:rPr>
        <w:t>8,72</w:t>
      </w:r>
      <w:r w:rsidR="00526C24">
        <w:rPr>
          <w:rFonts w:ascii="Arial" w:hAnsi="Arial" w:cs="Arial"/>
          <w:color w:val="000000"/>
          <w:sz w:val="22"/>
          <w:szCs w:val="22"/>
        </w:rPr>
        <w:fldChar w:fldCharType="end"/>
      </w:r>
      <w:r w:rsidR="00D10A8F">
        <w:rPr>
          <w:rFonts w:ascii="Arial" w:hAnsi="Arial" w:cs="Arial"/>
          <w:color w:val="000000"/>
          <w:sz w:val="22"/>
          <w:szCs w:val="22"/>
        </w:rPr>
        <w:t xml:space="preserve">. We hypothesize that </w:t>
      </w:r>
      <w:r w:rsidR="00526C24">
        <w:rPr>
          <w:rFonts w:ascii="Arial" w:hAnsi="Arial" w:cs="Arial"/>
          <w:color w:val="000000"/>
          <w:sz w:val="22"/>
          <w:szCs w:val="22"/>
        </w:rPr>
        <w:t>diclofenac</w:t>
      </w:r>
      <w:r w:rsidR="00D10A8F">
        <w:rPr>
          <w:rFonts w:ascii="Arial" w:hAnsi="Arial" w:cs="Arial"/>
          <w:color w:val="000000"/>
          <w:sz w:val="22"/>
          <w:szCs w:val="22"/>
        </w:rPr>
        <w:t xml:space="preserve"> will be more effective at suppressing the emergence of very large clades during Phase 1 (exogenous control of clade expansions) and less so during Phase 2 (endogenous control of clade expansions).  We expect the opposite for the MEKi.  These data will test predictions or Aims 1 &amp; 2 and identify any distinctive features of Phase 1 and Phase 2 dynamics and molecular &amp; genetic features. As lesions form, this experiment will provide unique cancerous cell lines (Phase 3) with potentially unique properties where we can contrast and compete the cancer lines emerging from the non-perturbed and perturbed quadrats of a mouse. </w:t>
      </w:r>
    </w:p>
    <w:p w14:paraId="38158040" w14:textId="77777777" w:rsidR="005A23E4" w:rsidRDefault="005A23E4" w:rsidP="00D10A8F">
      <w:pPr>
        <w:jc w:val="both"/>
        <w:rPr>
          <w:ins w:id="253" w:author="boe" w:date="2020-06-01T11:24:00Z"/>
          <w:rFonts w:ascii="Arial" w:hAnsi="Arial" w:cs="Arial"/>
          <w:color w:val="000000"/>
          <w:sz w:val="22"/>
          <w:szCs w:val="22"/>
        </w:rPr>
      </w:pPr>
    </w:p>
    <w:p w14:paraId="775F3330" w14:textId="57F32EC9" w:rsidR="00D10A8F" w:rsidDel="005A23E4" w:rsidRDefault="005A23E4" w:rsidP="00D10A8F">
      <w:pPr>
        <w:jc w:val="both"/>
        <w:rPr>
          <w:del w:id="254" w:author="boe" w:date="2020-06-01T11:24:00Z"/>
          <w:rFonts w:ascii="Arial" w:hAnsi="Arial" w:cs="Arial"/>
          <w:color w:val="000000"/>
          <w:sz w:val="22"/>
          <w:szCs w:val="22"/>
        </w:rPr>
      </w:pPr>
      <w:ins w:id="255" w:author="boe" w:date="2020-06-01T11:24:00Z">
        <w:r>
          <w:rPr>
            <w:rFonts w:ascii="Arial" w:eastAsia="Times New Roman" w:hAnsi="Arial" w:cs="Arial"/>
            <w:b/>
            <w:i/>
            <w:sz w:val="22"/>
            <w:szCs w:val="22"/>
          </w:rPr>
          <w:t>Experiment 4: Genetic</w:t>
        </w:r>
        <w:r w:rsidRPr="001413B1">
          <w:rPr>
            <w:rFonts w:ascii="Arial" w:eastAsia="Times New Roman" w:hAnsi="Arial" w:cs="Arial"/>
            <w:b/>
            <w:i/>
            <w:sz w:val="22"/>
            <w:szCs w:val="22"/>
          </w:rPr>
          <w:t xml:space="preserve"> Disruption</w:t>
        </w:r>
        <w:r>
          <w:rPr>
            <w:rFonts w:ascii="Arial" w:eastAsia="Times New Roman" w:hAnsi="Arial" w:cs="Arial"/>
            <w:b/>
            <w:sz w:val="22"/>
            <w:szCs w:val="22"/>
          </w:rPr>
          <w:t xml:space="preserve">: </w:t>
        </w:r>
        <w:r>
          <w:rPr>
            <w:rFonts w:ascii="Arial" w:hAnsi="Arial" w:cs="Arial"/>
            <w:sz w:val="22"/>
            <w:szCs w:val="22"/>
          </w:rPr>
          <w:t xml:space="preserve">Our fourth experiment tests for the effects of CRISPR interventions that may accelerate the eco-evolutionary dynamics by introducing well-studied driver mutations. The experimental design parallels that of </w:t>
        </w:r>
        <w:r w:rsidRPr="007521BF">
          <w:rPr>
            <w:rFonts w:ascii="Arial" w:hAnsi="Arial" w:cs="Arial"/>
            <w:b/>
            <w:sz w:val="22"/>
            <w:szCs w:val="22"/>
          </w:rPr>
          <w:t>Experiment 3</w:t>
        </w:r>
        <w:r>
          <w:rPr>
            <w:rFonts w:ascii="Arial" w:hAnsi="Arial" w:cs="Arial"/>
            <w:sz w:val="22"/>
            <w:szCs w:val="22"/>
          </w:rPr>
          <w:t xml:space="preserve">. This </w:t>
        </w:r>
        <w:r w:rsidRPr="00782847">
          <w:rPr>
            <w:rFonts w:ascii="Arial" w:hAnsi="Arial" w:cs="Arial"/>
            <w:sz w:val="22"/>
            <w:szCs w:val="22"/>
          </w:rPr>
          <w:t xml:space="preserve">will involve </w:t>
        </w:r>
        <w:r>
          <w:rPr>
            <w:rFonts w:ascii="Arial" w:hAnsi="Arial" w:cs="Arial"/>
            <w:sz w:val="22"/>
            <w:szCs w:val="22"/>
          </w:rPr>
          <w:t>25</w:t>
        </w:r>
        <w:r w:rsidRPr="00782847">
          <w:rPr>
            <w:rFonts w:ascii="Arial" w:hAnsi="Arial" w:cs="Arial"/>
            <w:sz w:val="22"/>
            <w:szCs w:val="22"/>
          </w:rPr>
          <w:t xml:space="preserve"> mice divided into </w:t>
        </w:r>
      </w:ins>
      <w:ins w:id="256" w:author="boe" w:date="2020-06-01T11:26:00Z">
        <w:r>
          <w:rPr>
            <w:rFonts w:ascii="Arial" w:hAnsi="Arial" w:cs="Arial"/>
            <w:sz w:val="22"/>
            <w:szCs w:val="22"/>
          </w:rPr>
          <w:t>5</w:t>
        </w:r>
      </w:ins>
      <w:ins w:id="257" w:author="boe" w:date="2020-06-01T11:24:00Z">
        <w:r w:rsidRPr="00782847">
          <w:rPr>
            <w:rFonts w:ascii="Arial" w:hAnsi="Arial" w:cs="Arial"/>
            <w:sz w:val="22"/>
            <w:szCs w:val="22"/>
          </w:rPr>
          <w:t xml:space="preserve"> treatment groups.  </w:t>
        </w:r>
        <w:r>
          <w:rPr>
            <w:rFonts w:ascii="Arial" w:hAnsi="Arial" w:cs="Arial"/>
            <w:sz w:val="22"/>
            <w:szCs w:val="22"/>
          </w:rPr>
          <w:t xml:space="preserve">One treatment will be the Standard Procedure. The four experimental treatments involve all combinations of intradermal </w:t>
        </w:r>
        <w:r>
          <w:rPr>
            <w:rFonts w:ascii="Arial" w:hAnsi="Arial" w:cs="Arial"/>
            <w:sz w:val="22"/>
            <w:szCs w:val="22"/>
          </w:rPr>
          <w:lastRenderedPageBreak/>
          <w:t xml:space="preserve">injection of one of two </w:t>
        </w:r>
      </w:ins>
      <w:r w:rsidRPr="007915B5">
        <w:rPr>
          <w:rFonts w:ascii="Arial" w:hAnsi="Arial" w:cs="Arial"/>
          <w:noProof/>
          <w:color w:val="000000"/>
          <w:sz w:val="22"/>
          <w:szCs w:val="22"/>
        </w:rPr>
        <mc:AlternateContent>
          <mc:Choice Requires="wpg">
            <w:drawing>
              <wp:anchor distT="0" distB="0" distL="114300" distR="114300" simplePos="0" relativeHeight="251707392" behindDoc="0" locked="0" layoutInCell="1" allowOverlap="1" wp14:anchorId="7C51AC75" wp14:editId="6A2F36FC">
                <wp:simplePos x="0" y="0"/>
                <wp:positionH relativeFrom="column">
                  <wp:posOffset>10503</wp:posOffset>
                </wp:positionH>
                <wp:positionV relativeFrom="paragraph">
                  <wp:posOffset>948690</wp:posOffset>
                </wp:positionV>
                <wp:extent cx="1884659" cy="2336175"/>
                <wp:effectExtent l="0" t="0" r="0" b="0"/>
                <wp:wrapSquare wrapText="bothSides"/>
                <wp:docPr id="43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84659" cy="2336175"/>
                          <a:chOff x="0" y="0"/>
                          <a:chExt cx="1884659" cy="2336175"/>
                        </a:xfrm>
                      </wpg:grpSpPr>
                      <pic:pic xmlns:pic="http://schemas.openxmlformats.org/drawingml/2006/picture">
                        <pic:nvPicPr>
                          <pic:cNvPr id="431" name="Picture 431" descr="\\islfs01.hlm.ad.moffitt.usf.edu\UsersT$\4467881\Pramlintide project\CRISPR p53\Pictures mouse CRISPR\Mouse 907\907 05142020.jpg">
                            <a:extLst/>
                          </pic:cNvP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384" t="32329" r="28277" b="23870"/>
                          <a:stretch/>
                        </pic:blipFill>
                        <pic:spPr bwMode="auto">
                          <a:xfrm>
                            <a:off x="939263" y="0"/>
                            <a:ext cx="945396" cy="15188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2" name="Picture 432" descr="\\islfs01.hlm.ad.moffitt.usf.edu\UsersT$\4467881\Pramlintide project\CRISPR p53\Microscopy\CRISPR C57BL6 SKH1 110619\103 spot  center_ProjMax001.tif">
                            <a:extLst/>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9379" r="33559"/>
                          <a:stretch/>
                        </pic:blipFill>
                        <pic:spPr bwMode="auto">
                          <a:xfrm rot="5400000">
                            <a:off x="-284459" y="295114"/>
                            <a:ext cx="1518836" cy="928607"/>
                          </a:xfrm>
                          <a:prstGeom prst="rect">
                            <a:avLst/>
                          </a:prstGeom>
                          <a:noFill/>
                          <a:extLst>
                            <a:ext uri="{909E8E84-426E-40DD-AFC4-6F175D3DCCD1}">
                              <a14:hiddenFill xmlns:a14="http://schemas.microsoft.com/office/drawing/2010/main">
                                <a:solidFill>
                                  <a:srgbClr val="FFFFFF"/>
                                </a:solidFill>
                              </a14:hiddenFill>
                            </a:ext>
                          </a:extLst>
                        </pic:spPr>
                      </pic:pic>
                      <wps:wsp>
                        <wps:cNvPr id="433" name="TextBox 6">
                          <a:extLst/>
                        </wps:cNvPr>
                        <wps:cNvSpPr txBox="1"/>
                        <wps:spPr>
                          <a:xfrm>
                            <a:off x="0" y="1518295"/>
                            <a:ext cx="1871345" cy="817880"/>
                          </a:xfrm>
                          <a:prstGeom prst="rect">
                            <a:avLst/>
                          </a:prstGeom>
                          <a:noFill/>
                        </wps:spPr>
                        <wps:txbx>
                          <w:txbxContent>
                            <w:p w14:paraId="5BFD4662" w14:textId="7EA9A04A" w:rsidR="005C72AF" w:rsidRPr="007915B5" w:rsidRDefault="005C72AF" w:rsidP="00D43435">
                              <w:pPr>
                                <w:pStyle w:val="NormalWeb"/>
                                <w:spacing w:before="0" w:beforeAutospacing="0" w:after="0" w:afterAutospacing="0"/>
                                <w:jc w:val="both"/>
                                <w:rPr>
                                  <w:sz w:val="36"/>
                                </w:rPr>
                              </w:pPr>
                              <w:r w:rsidRPr="007915B5">
                                <w:rPr>
                                  <w:rFonts w:ascii="Arial" w:hAnsi="Arial" w:cs="Arial"/>
                                  <w:b/>
                                  <w:bCs/>
                                  <w:color w:val="000000" w:themeColor="text1"/>
                                  <w:kern w:val="24"/>
                                  <w:sz w:val="16"/>
                                  <w:szCs w:val="12"/>
                                </w:rPr>
                                <w:t>Fig</w:t>
                              </w:r>
                              <w:r>
                                <w:rPr>
                                  <w:rFonts w:ascii="Arial" w:hAnsi="Arial" w:cs="Arial"/>
                                  <w:b/>
                                  <w:bCs/>
                                  <w:color w:val="000000" w:themeColor="text1"/>
                                  <w:kern w:val="24"/>
                                  <w:sz w:val="16"/>
                                  <w:szCs w:val="12"/>
                                </w:rPr>
                                <w:t>ure</w:t>
                              </w:r>
                              <w:r w:rsidRPr="007915B5">
                                <w:rPr>
                                  <w:rFonts w:ascii="Arial" w:hAnsi="Arial" w:cs="Arial"/>
                                  <w:b/>
                                  <w:bCs/>
                                  <w:color w:val="000000" w:themeColor="text1"/>
                                  <w:kern w:val="24"/>
                                  <w:sz w:val="16"/>
                                  <w:szCs w:val="12"/>
                                </w:rPr>
                                <w:t xml:space="preserve"> </w:t>
                              </w:r>
                              <w:r>
                                <w:rPr>
                                  <w:rFonts w:ascii="Arial" w:hAnsi="Arial" w:cs="Arial"/>
                                  <w:b/>
                                  <w:bCs/>
                                  <w:color w:val="000000" w:themeColor="text1"/>
                                  <w:kern w:val="24"/>
                                  <w:sz w:val="16"/>
                                  <w:szCs w:val="12"/>
                                </w:rPr>
                                <w:t>9</w:t>
                              </w:r>
                              <w:r w:rsidRPr="007915B5">
                                <w:rPr>
                                  <w:rFonts w:ascii="Arial" w:hAnsi="Arial" w:cs="Arial"/>
                                  <w:b/>
                                  <w:bCs/>
                                  <w:color w:val="000000" w:themeColor="text1"/>
                                  <w:kern w:val="24"/>
                                  <w:sz w:val="16"/>
                                  <w:szCs w:val="12"/>
                                </w:rPr>
                                <w:t xml:space="preserve">. Intradermal CRISPR Injection Can Effectively Localize Tumor Formation in Mice. </w:t>
                              </w:r>
                              <w:r w:rsidRPr="007915B5">
                                <w:rPr>
                                  <w:rFonts w:ascii="Arial" w:hAnsi="Arial" w:cs="Arial"/>
                                  <w:color w:val="000000" w:themeColor="text1"/>
                                  <w:kern w:val="24"/>
                                  <w:sz w:val="16"/>
                                  <w:szCs w:val="12"/>
                                </w:rPr>
                                <w:t xml:space="preserve">On the left, the CRISPR construct targeting </w:t>
                              </w:r>
                              <w:r w:rsidRPr="007915B5">
                                <w:rPr>
                                  <w:rFonts w:ascii="Arial" w:hAnsi="Arial" w:cs="Arial"/>
                                  <w:i/>
                                  <w:iCs/>
                                  <w:color w:val="000000" w:themeColor="text1"/>
                                  <w:kern w:val="24"/>
                                  <w:sz w:val="16"/>
                                  <w:szCs w:val="12"/>
                                </w:rPr>
                                <w:t>Trp53</w:t>
                              </w:r>
                              <w:r w:rsidRPr="007915B5">
                                <w:rPr>
                                  <w:rFonts w:ascii="Arial" w:hAnsi="Arial" w:cs="Arial"/>
                                  <w:color w:val="000000" w:themeColor="text1"/>
                                  <w:kern w:val="24"/>
                                  <w:sz w:val="16"/>
                                  <w:szCs w:val="12"/>
                                </w:rPr>
                                <w:t xml:space="preserve"> labels infected cells (keratinocytes) green. Following UV-exposure, tumors localize in areas previously injected with CRISPR.  </w:t>
                              </w:r>
                            </w:p>
                          </w:txbxContent>
                        </wps:txbx>
                        <wps:bodyPr wrap="square" lIns="0" tIns="0" rIns="0" bIns="0" rtlCol="0">
                          <a:spAutoFit/>
                        </wps:bodyPr>
                      </wps:wsp>
                    </wpg:wgp>
                  </a:graphicData>
                </a:graphic>
              </wp:anchor>
            </w:drawing>
          </mc:Choice>
          <mc:Fallback>
            <w:pict>
              <v:group w14:anchorId="7C51AC75" id="Group 7" o:spid="_x0000_s1254" style="position:absolute;left:0;text-align:left;margin-left:.85pt;margin-top:74.7pt;width:148.4pt;height:183.95pt;z-index:251707392" coordsize="18846,2336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">
                <v:shape id="Picture 431" o:spid="_x0000_s1255" type="#_x0000_t75" style="position:absolute;left:9392;width:9454;height:15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amfDEAAAA3AAAAA8AAABkcnMvZG93bnJldi54bWxEj1FrwkAQhN8L/Q/HFnwperGWqtFTWqHg&#10;m9T2Byy5NReT20tza0z/fa8g9HGYmW+Y9Xbwjeqpi1VgA9NJBoq4CLbi0sDX5/t4ASoKssUmMBn4&#10;oQjbzf3dGnMbrvxB/VFKlSAcczTgRNpc61g48hgnoSVO3il0HiXJrtS2w2uC+0Y/ZdmL9lhxWnDY&#10;0s5RUR8v3oDUM/stZbV384P0j8v6fHmzZ2NGD8PrCpTQIP/hW3tvDTzPpvB3Jh0Bv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amfDEAAAA3AAAAA8AAAAAAAAAAAAAAAAA&#10;nwIAAGRycy9kb3ducmV2LnhtbFBLBQYAAAAABAAEAPcAAACQAwAAAAA=&#10;">
                  <v:imagedata r:id="rId41" o:title="907 05142020" croptop="21187f" cropbottom="15643f" cropleft="23189f" cropright="18532f"/>
                </v:shape>
                <v:shape id="Picture 432" o:spid="_x0000_s1256" type="#_x0000_t75" style="position:absolute;left:-2845;top:2951;width:15188;height:928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7dzGAAAA3AAAAA8AAABkcnMvZG93bnJldi54bWxEj0FrwkAUhO8F/8PyBC+lbtSiEl1FFLF4&#10;ELWFenxkn0kw+zZmVxP99d1CocdhZr5hpvPGFOJOlcstK+h1IxDEidU5pwq+PtdvYxDOI2ssLJOC&#10;BzmYz1ovU4y1rflA96NPRYCwi1FB5n0ZS+mSjAy6ri2Jg3e2lUEfZJVKXWEd4KaQ/SgaSoM5h4UM&#10;S1pmlFyON6Ng9fweYbPYyVNdjrev+/VVbtKtUp12s5iA8NT4//Bf+0MreB/04fdMOAJy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v/t3MYAAADcAAAADwAAAAAAAAAAAAAA&#10;AACfAgAAZHJzL2Rvd25yZXYueG1sUEsFBgAAAAAEAAQA9wAAAJIDAAAAAA==&#10;">
                  <v:imagedata r:id="rId42" o:title="103 spot  center_ProjMax001" croptop="38915f" cropright="21993f"/>
                </v:shape>
                <v:shape id="TextBox 6" o:spid="_x0000_s1257" type="#_x0000_t202" style="position:absolute;top:15182;width:18713;height:8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QpcMA&#10;AADcAAAADwAAAGRycy9kb3ducmV2LnhtbESPQYvCMBSE74L/ITzBi2haFdFqFFlcWPZm9eLt0Tzb&#10;YvNSmmzb9ddvFgSPw8x8w+wOvalES40rLSuIZxEI4szqknMF18vndA3CeWSNlWVS8EsODvvhYIeJ&#10;th2fqU19LgKEXYIKCu/rREqXFWTQzWxNHLy7bQz6IJtc6ga7ADeVnEfRShosOSwUWNNHQdkj/TEK&#10;Vv2pnnxvaN49s6rl2zOOPcVKjUf9cQvCU+/f4Vf7SytYLhbwfyYc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hQpcMAAADcAAAADwAAAAAAAAAAAAAAAACYAgAAZHJzL2Rv&#10;d25yZXYueG1sUEsFBgAAAAAEAAQA9QAAAIgDAAAAAA==&#10;" filled="f" stroked="f">
                  <v:textbox style="mso-fit-shape-to-text:t" inset="0,0,0,0">
                    <w:txbxContent>
                      <w:p w14:paraId="5BFD4662" w14:textId="7EA9A04A" w:rsidR="005C72AF" w:rsidRPr="007915B5" w:rsidRDefault="005C72AF" w:rsidP="00D43435">
                        <w:pPr>
                          <w:pStyle w:val="NormalWeb"/>
                          <w:spacing w:before="0" w:beforeAutospacing="0" w:after="0" w:afterAutospacing="0"/>
                          <w:jc w:val="both"/>
                          <w:rPr>
                            <w:sz w:val="36"/>
                          </w:rPr>
                        </w:pPr>
                        <w:r w:rsidRPr="007915B5">
                          <w:rPr>
                            <w:rFonts w:ascii="Arial" w:hAnsi="Arial" w:cs="Arial"/>
                            <w:b/>
                            <w:bCs/>
                            <w:color w:val="000000" w:themeColor="text1"/>
                            <w:kern w:val="24"/>
                            <w:sz w:val="16"/>
                            <w:szCs w:val="12"/>
                          </w:rPr>
                          <w:t>Fig</w:t>
                        </w:r>
                        <w:r>
                          <w:rPr>
                            <w:rFonts w:ascii="Arial" w:hAnsi="Arial" w:cs="Arial"/>
                            <w:b/>
                            <w:bCs/>
                            <w:color w:val="000000" w:themeColor="text1"/>
                            <w:kern w:val="24"/>
                            <w:sz w:val="16"/>
                            <w:szCs w:val="12"/>
                          </w:rPr>
                          <w:t>ure</w:t>
                        </w:r>
                        <w:r w:rsidRPr="007915B5">
                          <w:rPr>
                            <w:rFonts w:ascii="Arial" w:hAnsi="Arial" w:cs="Arial"/>
                            <w:b/>
                            <w:bCs/>
                            <w:color w:val="000000" w:themeColor="text1"/>
                            <w:kern w:val="24"/>
                            <w:sz w:val="16"/>
                            <w:szCs w:val="12"/>
                          </w:rPr>
                          <w:t xml:space="preserve"> </w:t>
                        </w:r>
                        <w:r>
                          <w:rPr>
                            <w:rFonts w:ascii="Arial" w:hAnsi="Arial" w:cs="Arial"/>
                            <w:b/>
                            <w:bCs/>
                            <w:color w:val="000000" w:themeColor="text1"/>
                            <w:kern w:val="24"/>
                            <w:sz w:val="16"/>
                            <w:szCs w:val="12"/>
                          </w:rPr>
                          <w:t>9</w:t>
                        </w:r>
                        <w:r w:rsidRPr="007915B5">
                          <w:rPr>
                            <w:rFonts w:ascii="Arial" w:hAnsi="Arial" w:cs="Arial"/>
                            <w:b/>
                            <w:bCs/>
                            <w:color w:val="000000" w:themeColor="text1"/>
                            <w:kern w:val="24"/>
                            <w:sz w:val="16"/>
                            <w:szCs w:val="12"/>
                          </w:rPr>
                          <w:t xml:space="preserve">. Intradermal CRISPR Injection Can Effectively Localize Tumor Formation in Mice. </w:t>
                        </w:r>
                        <w:r w:rsidRPr="007915B5">
                          <w:rPr>
                            <w:rFonts w:ascii="Arial" w:hAnsi="Arial" w:cs="Arial"/>
                            <w:color w:val="000000" w:themeColor="text1"/>
                            <w:kern w:val="24"/>
                            <w:sz w:val="16"/>
                            <w:szCs w:val="12"/>
                          </w:rPr>
                          <w:t xml:space="preserve">On the left, the CRISPR construct targeting </w:t>
                        </w:r>
                        <w:r w:rsidRPr="007915B5">
                          <w:rPr>
                            <w:rFonts w:ascii="Arial" w:hAnsi="Arial" w:cs="Arial"/>
                            <w:i/>
                            <w:iCs/>
                            <w:color w:val="000000" w:themeColor="text1"/>
                            <w:kern w:val="24"/>
                            <w:sz w:val="16"/>
                            <w:szCs w:val="12"/>
                          </w:rPr>
                          <w:t>Trp53</w:t>
                        </w:r>
                        <w:r w:rsidRPr="007915B5">
                          <w:rPr>
                            <w:rFonts w:ascii="Arial" w:hAnsi="Arial" w:cs="Arial"/>
                            <w:color w:val="000000" w:themeColor="text1"/>
                            <w:kern w:val="24"/>
                            <w:sz w:val="16"/>
                            <w:szCs w:val="12"/>
                          </w:rPr>
                          <w:t xml:space="preserve"> labels infected cells (keratinocytes) green. Following UV-exposure, tumors localize in areas previously injected with CRISPR.  </w:t>
                        </w:r>
                      </w:p>
                    </w:txbxContent>
                  </v:textbox>
                </v:shape>
                <w10:wrap type="square"/>
              </v:group>
            </w:pict>
          </mc:Fallback>
        </mc:AlternateContent>
      </w:r>
      <w:ins w:id="258" w:author="boe" w:date="2020-06-01T11:25:00Z">
        <w:r>
          <w:rPr>
            <w:rFonts w:ascii="Arial" w:hAnsi="Arial" w:cs="Arial"/>
            <w:sz w:val="22"/>
            <w:szCs w:val="22"/>
          </w:rPr>
          <w:t>C</w:t>
        </w:r>
      </w:ins>
      <w:ins w:id="259" w:author="boe" w:date="2020-06-01T11:24:00Z">
        <w:r w:rsidRPr="001D384A">
          <w:rPr>
            <w:rFonts w:ascii="Arial" w:hAnsi="Arial" w:cs="Arial"/>
            <w:color w:val="000000"/>
            <w:sz w:val="22"/>
            <w:szCs w:val="22"/>
          </w:rPr>
          <w:t xml:space="preserve">RISPR/Cas9 constructs </w:t>
        </w:r>
        <w:r>
          <w:rPr>
            <w:rFonts w:ascii="Arial" w:hAnsi="Arial" w:cs="Arial"/>
            <w:color w:val="000000"/>
            <w:sz w:val="22"/>
            <w:szCs w:val="22"/>
          </w:rPr>
          <w:t xml:space="preserve">administered either at 0 months (beginning of UV exposure) or at 3 months (end of </w:t>
        </w:r>
      </w:ins>
      <w:del w:id="260" w:author="boe" w:date="2020-06-01T11:24:00Z">
        <w:r w:rsidR="00D10A8F" w:rsidDel="005A23E4">
          <w:rPr>
            <w:rFonts w:ascii="Arial" w:hAnsi="Arial" w:cs="Arial"/>
            <w:color w:val="000000"/>
            <w:sz w:val="22"/>
            <w:szCs w:val="22"/>
          </w:rPr>
          <w:delText xml:space="preserve"> </w:delText>
        </w:r>
      </w:del>
    </w:p>
    <w:p w14:paraId="1A26F98A" w14:textId="122C1296" w:rsidR="00D10A8F" w:rsidDel="005A23E4" w:rsidRDefault="00D10A8F" w:rsidP="00D10A8F">
      <w:pPr>
        <w:jc w:val="both"/>
        <w:rPr>
          <w:del w:id="261" w:author="boe" w:date="2020-06-01T11:24:00Z"/>
          <w:rFonts w:ascii="Arial" w:hAnsi="Arial" w:cs="Arial"/>
          <w:color w:val="000000"/>
          <w:sz w:val="22"/>
          <w:szCs w:val="22"/>
        </w:rPr>
      </w:pPr>
    </w:p>
    <w:p w14:paraId="643FEA63" w14:textId="41AE067B" w:rsidR="00D10A8F" w:rsidRDefault="00D10A8F" w:rsidP="005A23E4">
      <w:pPr>
        <w:jc w:val="both"/>
        <w:rPr>
          <w:rFonts w:ascii="Arial" w:hAnsi="Arial" w:cs="Arial"/>
          <w:color w:val="000000"/>
          <w:sz w:val="22"/>
          <w:szCs w:val="22"/>
        </w:rPr>
        <w:pPrChange w:id="262" w:author="boe" w:date="2020-06-01T11:25:00Z">
          <w:pPr>
            <w:jc w:val="both"/>
          </w:pPr>
        </w:pPrChange>
      </w:pPr>
      <w:del w:id="263" w:author="boe" w:date="2020-06-01T11:25:00Z">
        <w:r w:rsidDel="005A23E4">
          <w:rPr>
            <w:rFonts w:ascii="Arial" w:eastAsia="Times New Roman" w:hAnsi="Arial" w:cs="Arial"/>
            <w:b/>
            <w:i/>
            <w:sz w:val="22"/>
            <w:szCs w:val="22"/>
          </w:rPr>
          <w:delText xml:space="preserve">Experiment 4: </w:delText>
        </w:r>
        <w:r w:rsidR="00DC13BF" w:rsidDel="005A23E4">
          <w:rPr>
            <w:rFonts w:ascii="Arial" w:eastAsia="Times New Roman" w:hAnsi="Arial" w:cs="Arial"/>
            <w:b/>
            <w:i/>
            <w:sz w:val="22"/>
            <w:szCs w:val="22"/>
          </w:rPr>
          <w:delText>Genetic</w:delText>
        </w:r>
        <w:r w:rsidRPr="001413B1" w:rsidDel="005A23E4">
          <w:rPr>
            <w:rFonts w:ascii="Arial" w:eastAsia="Times New Roman" w:hAnsi="Arial" w:cs="Arial"/>
            <w:b/>
            <w:i/>
            <w:sz w:val="22"/>
            <w:szCs w:val="22"/>
          </w:rPr>
          <w:delText xml:space="preserve"> Disruption</w:delText>
        </w:r>
        <w:r w:rsidDel="005A23E4">
          <w:rPr>
            <w:rFonts w:ascii="Arial" w:eastAsia="Times New Roman" w:hAnsi="Arial" w:cs="Arial"/>
            <w:b/>
            <w:sz w:val="22"/>
            <w:szCs w:val="22"/>
          </w:rPr>
          <w:delText xml:space="preserve">: </w:delText>
        </w:r>
        <w:r w:rsidDel="005A23E4">
          <w:rPr>
            <w:rFonts w:ascii="Arial" w:hAnsi="Arial" w:cs="Arial"/>
            <w:sz w:val="22"/>
            <w:szCs w:val="22"/>
          </w:rPr>
          <w:delText xml:space="preserve">Our fourth experiment tests for the effects of CRISPR interventions that may accelerate the eco-evolutionary dynamics by introducing well-studied driver mutations. The experimental design parallels that of </w:delText>
        </w:r>
        <w:r w:rsidRPr="007521BF" w:rsidDel="005A23E4">
          <w:rPr>
            <w:rFonts w:ascii="Arial" w:hAnsi="Arial" w:cs="Arial"/>
            <w:b/>
            <w:sz w:val="22"/>
            <w:szCs w:val="22"/>
          </w:rPr>
          <w:delText>Experiment 3</w:delText>
        </w:r>
        <w:r w:rsidDel="005A23E4">
          <w:rPr>
            <w:rFonts w:ascii="Arial" w:hAnsi="Arial" w:cs="Arial"/>
            <w:sz w:val="22"/>
            <w:szCs w:val="22"/>
          </w:rPr>
          <w:delText xml:space="preserve">. This </w:delText>
        </w:r>
        <w:r w:rsidRPr="00782847" w:rsidDel="005A23E4">
          <w:rPr>
            <w:rFonts w:ascii="Arial" w:hAnsi="Arial" w:cs="Arial"/>
            <w:sz w:val="22"/>
            <w:szCs w:val="22"/>
          </w:rPr>
          <w:delText xml:space="preserve">will involve </w:delText>
        </w:r>
        <w:r w:rsidDel="005A23E4">
          <w:rPr>
            <w:rFonts w:ascii="Arial" w:hAnsi="Arial" w:cs="Arial"/>
            <w:sz w:val="22"/>
            <w:szCs w:val="22"/>
          </w:rPr>
          <w:delText>25</w:delText>
        </w:r>
        <w:r w:rsidRPr="00782847" w:rsidDel="005A23E4">
          <w:rPr>
            <w:rFonts w:ascii="Arial" w:hAnsi="Arial" w:cs="Arial"/>
            <w:sz w:val="22"/>
            <w:szCs w:val="22"/>
          </w:rPr>
          <w:delText xml:space="preserve"> mice divided into </w:delText>
        </w:r>
        <w:r w:rsidDel="005A23E4">
          <w:rPr>
            <w:rFonts w:ascii="Arial" w:hAnsi="Arial" w:cs="Arial"/>
            <w:sz w:val="22"/>
            <w:szCs w:val="22"/>
          </w:rPr>
          <w:delText>3</w:delText>
        </w:r>
        <w:r w:rsidRPr="00782847" w:rsidDel="005A23E4">
          <w:rPr>
            <w:rFonts w:ascii="Arial" w:hAnsi="Arial" w:cs="Arial"/>
            <w:sz w:val="22"/>
            <w:szCs w:val="22"/>
          </w:rPr>
          <w:delText xml:space="preserve"> treatment groups.  All mice will receive the Standard Procedure with the following adjustments. </w:delText>
        </w:r>
        <w:r w:rsidDel="005A23E4">
          <w:rPr>
            <w:rFonts w:ascii="Arial" w:hAnsi="Arial" w:cs="Arial"/>
            <w:sz w:val="22"/>
            <w:szCs w:val="22"/>
          </w:rPr>
          <w:delText xml:space="preserve">One treatment will be the Standard Procedure.  The four experimental treatments will involve all combinations of intradermal injection of one of two </w:delText>
        </w:r>
        <w:r w:rsidRPr="001D384A" w:rsidDel="005A23E4">
          <w:rPr>
            <w:rFonts w:ascii="Arial" w:hAnsi="Arial" w:cs="Arial"/>
            <w:color w:val="000000"/>
            <w:sz w:val="22"/>
            <w:szCs w:val="22"/>
          </w:rPr>
          <w:delText xml:space="preserve">CRISPR/Cas9 constructs </w:delText>
        </w:r>
        <w:r w:rsidDel="005A23E4">
          <w:rPr>
            <w:rFonts w:ascii="Arial" w:hAnsi="Arial" w:cs="Arial"/>
            <w:color w:val="000000"/>
            <w:sz w:val="22"/>
            <w:szCs w:val="22"/>
          </w:rPr>
          <w:delText>administered either at 0 months (beginning of UV exposure) or at 3 months (end of</w:delText>
        </w:r>
      </w:del>
      <w:r>
        <w:rPr>
          <w:rFonts w:ascii="Arial" w:hAnsi="Arial" w:cs="Arial"/>
          <w:color w:val="000000"/>
          <w:sz w:val="22"/>
          <w:szCs w:val="22"/>
        </w:rPr>
        <w:t xml:space="preserve"> UV exposure). The two constructs will inactivate either </w:t>
      </w:r>
      <w:r w:rsidRPr="001D384A">
        <w:rPr>
          <w:rFonts w:ascii="Arial" w:hAnsi="Arial" w:cs="Arial"/>
          <w:i/>
          <w:color w:val="000000"/>
          <w:sz w:val="22"/>
          <w:szCs w:val="22"/>
        </w:rPr>
        <w:t>Trp5</w:t>
      </w:r>
      <w:r>
        <w:rPr>
          <w:rFonts w:ascii="Arial" w:hAnsi="Arial" w:cs="Arial"/>
          <w:i/>
          <w:color w:val="000000"/>
          <w:sz w:val="22"/>
          <w:szCs w:val="22"/>
        </w:rPr>
        <w:t>3</w:t>
      </w:r>
      <w:r>
        <w:rPr>
          <w:rFonts w:ascii="Arial" w:hAnsi="Arial" w:cs="Arial"/>
          <w:color w:val="000000"/>
          <w:sz w:val="22"/>
          <w:szCs w:val="22"/>
        </w:rPr>
        <w:t xml:space="preserve"> or </w:t>
      </w:r>
      <w:r w:rsidRPr="00BE29FB">
        <w:rPr>
          <w:rFonts w:ascii="Arial" w:hAnsi="Arial" w:cs="Arial"/>
          <w:i/>
          <w:color w:val="000000"/>
          <w:sz w:val="22"/>
          <w:szCs w:val="22"/>
        </w:rPr>
        <w:t>Notch1</w:t>
      </w:r>
      <w:ins w:id="264" w:author="boe" w:date="2020-06-01T11:31:00Z">
        <w:r w:rsidR="0078559B">
          <w:rPr>
            <w:rFonts w:ascii="Arial" w:hAnsi="Arial" w:cs="Arial"/>
            <w:color w:val="000000"/>
            <w:sz w:val="22"/>
            <w:szCs w:val="22"/>
          </w:rPr>
          <w:t>. T</w:t>
        </w:r>
      </w:ins>
      <w:del w:id="265" w:author="boe" w:date="2020-06-01T11:31:00Z">
        <w:r w:rsidR="00795B0E" w:rsidDel="0078559B">
          <w:rPr>
            <w:rFonts w:ascii="Arial" w:hAnsi="Arial" w:cs="Arial"/>
            <w:i/>
            <w:color w:val="000000"/>
            <w:sz w:val="22"/>
            <w:szCs w:val="22"/>
          </w:rPr>
          <w:delText xml:space="preserve"> </w:delText>
        </w:r>
        <w:r w:rsidR="00795B0E" w:rsidRPr="00DE6519" w:rsidDel="0078559B">
          <w:rPr>
            <w:rFonts w:ascii="Arial" w:hAnsi="Arial" w:cs="Arial"/>
            <w:color w:val="000000"/>
            <w:sz w:val="22"/>
            <w:szCs w:val="22"/>
          </w:rPr>
          <w:delText>based upon the fact that t</w:delText>
        </w:r>
      </w:del>
      <w:r w:rsidR="00795B0E" w:rsidRPr="00DE6519">
        <w:rPr>
          <w:rFonts w:ascii="Arial" w:hAnsi="Arial" w:cs="Arial"/>
          <w:color w:val="000000"/>
          <w:sz w:val="22"/>
          <w:szCs w:val="22"/>
        </w:rPr>
        <w:t>hese are the two most frequently inactivated tumor suppres</w:t>
      </w:r>
      <w:r w:rsidR="00F809E1">
        <w:rPr>
          <w:rFonts w:ascii="Arial" w:hAnsi="Arial" w:cs="Arial"/>
          <w:color w:val="000000"/>
          <w:sz w:val="22"/>
          <w:szCs w:val="22"/>
        </w:rPr>
        <w:t>s</w:t>
      </w:r>
      <w:r w:rsidR="00795B0E" w:rsidRPr="00DE6519">
        <w:rPr>
          <w:rFonts w:ascii="Arial" w:hAnsi="Arial" w:cs="Arial"/>
          <w:color w:val="000000"/>
          <w:sz w:val="22"/>
          <w:szCs w:val="22"/>
        </w:rPr>
        <w:t>ors in cuSCC</w:t>
      </w:r>
      <w:r w:rsidR="00DE6519">
        <w:rPr>
          <w:rFonts w:ascii="Arial" w:hAnsi="Arial" w:cs="Arial"/>
          <w:color w:val="000000"/>
          <w:sz w:val="22"/>
          <w:szCs w:val="22"/>
        </w:rPr>
        <w:fldChar w:fldCharType="begin">
          <w:fldData xml:space="preserve">PEVuZE5vdGU+PENpdGU+PEF1dGhvcj5Tb3V0aDwvQXV0aG9yPjxZZWFyPjIwMTQ8L1llYXI+PFJl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</w:fldData>
        </w:fldChar>
      </w:r>
      <w:r w:rsidR="00946A82">
        <w:rPr>
          <w:rFonts w:ascii="Arial" w:hAnsi="Arial" w:cs="Arial"/>
          <w:color w:val="000000"/>
          <w:sz w:val="22"/>
          <w:szCs w:val="22"/>
        </w:rPr>
        <w:instrText xml:space="preserve"> ADDIN EN.CITE </w:instrText>
      </w:r>
      <w:r w:rsidR="00946A82">
        <w:rPr>
          <w:rFonts w:ascii="Arial" w:hAnsi="Arial" w:cs="Arial"/>
          <w:color w:val="000000"/>
          <w:sz w:val="22"/>
          <w:szCs w:val="22"/>
        </w:rPr>
        <w:fldChar w:fldCharType="begin">
          <w:fldData xml:space="preserve">PEVuZE5vdGU+PENpdGU+PEF1dGhvcj5Tb3V0aDwvQXV0aG9yPjxZZWFyPjIwMTQ8L1llYXI+PFJl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</w:fldData>
        </w:fldChar>
      </w:r>
      <w:r w:rsidR="00946A82">
        <w:rPr>
          <w:rFonts w:ascii="Arial" w:hAnsi="Arial" w:cs="Arial"/>
          <w:color w:val="000000"/>
          <w:sz w:val="22"/>
          <w:szCs w:val="22"/>
        </w:rPr>
        <w:instrText xml:space="preserve"> ADDIN EN.CITE.DATA </w:instrText>
      </w:r>
      <w:r w:rsidR="00946A82">
        <w:rPr>
          <w:rFonts w:ascii="Arial" w:hAnsi="Arial" w:cs="Arial"/>
          <w:color w:val="000000"/>
          <w:sz w:val="22"/>
          <w:szCs w:val="22"/>
        </w:rPr>
      </w:r>
      <w:r w:rsidR="00946A82">
        <w:rPr>
          <w:rFonts w:ascii="Arial" w:hAnsi="Arial" w:cs="Arial"/>
          <w:color w:val="000000"/>
          <w:sz w:val="22"/>
          <w:szCs w:val="22"/>
        </w:rPr>
        <w:fldChar w:fldCharType="end"/>
      </w:r>
      <w:r w:rsidR="00DE6519">
        <w:rPr>
          <w:rFonts w:ascii="Arial" w:hAnsi="Arial" w:cs="Arial"/>
          <w:color w:val="000000"/>
          <w:sz w:val="22"/>
          <w:szCs w:val="22"/>
        </w:rPr>
      </w:r>
      <w:r w:rsidR="00DE6519">
        <w:rPr>
          <w:rFonts w:ascii="Arial" w:hAnsi="Arial" w:cs="Arial"/>
          <w:color w:val="000000"/>
          <w:sz w:val="22"/>
          <w:szCs w:val="22"/>
        </w:rPr>
        <w:fldChar w:fldCharType="separate"/>
      </w:r>
      <w:r w:rsidR="00946A82" w:rsidRPr="00946A82">
        <w:rPr>
          <w:rFonts w:ascii="Arial" w:hAnsi="Arial" w:cs="Arial"/>
          <w:noProof/>
          <w:color w:val="000000"/>
          <w:sz w:val="22"/>
          <w:szCs w:val="22"/>
          <w:vertAlign w:val="superscript"/>
        </w:rPr>
        <w:t>8,22,73-75</w:t>
      </w:r>
      <w:r w:rsidR="00DE6519">
        <w:rPr>
          <w:rFonts w:ascii="Arial" w:hAnsi="Arial" w:cs="Arial"/>
          <w:color w:val="000000"/>
          <w:sz w:val="22"/>
          <w:szCs w:val="22"/>
        </w:rPr>
        <w:fldChar w:fldCharType="end"/>
      </w:r>
      <w:r>
        <w:rPr>
          <w:rFonts w:ascii="Arial" w:hAnsi="Arial" w:cs="Arial"/>
          <w:color w:val="000000"/>
          <w:sz w:val="22"/>
          <w:szCs w:val="22"/>
        </w:rPr>
        <w:t xml:space="preserve">. </w:t>
      </w:r>
      <w:r w:rsidR="003E70F7" w:rsidRPr="003E70F7">
        <w:rPr>
          <w:rFonts w:ascii="Arial" w:hAnsi="Arial" w:cs="Arial"/>
          <w:color w:val="000000"/>
          <w:sz w:val="22"/>
          <w:szCs w:val="22"/>
        </w:rPr>
        <w:t>These vectors have already been constructed and validated (</w:t>
      </w:r>
      <w:r w:rsidR="003E70F7" w:rsidRPr="003E70F7">
        <w:rPr>
          <w:rFonts w:ascii="Arial" w:hAnsi="Arial" w:cs="Arial"/>
          <w:sz w:val="22"/>
          <w:szCs w:val="22"/>
        </w:rPr>
        <w:t>pLV[CRISPR]-hCas9:T2A:EGFP)</w:t>
      </w:r>
      <w:r w:rsidR="003E70F7" w:rsidRPr="003E70F7">
        <w:rPr>
          <w:rFonts w:ascii="Arial" w:hAnsi="Arial" w:cs="Arial"/>
          <w:color w:val="000000"/>
          <w:sz w:val="22"/>
          <w:szCs w:val="22"/>
        </w:rPr>
        <w:t xml:space="preserve">. </w:t>
      </w:r>
      <w:r w:rsidRPr="003E70F7">
        <w:rPr>
          <w:rFonts w:ascii="Arial" w:hAnsi="Arial" w:cs="Arial"/>
          <w:color w:val="000000"/>
          <w:sz w:val="22"/>
          <w:szCs w:val="22"/>
        </w:rPr>
        <w:t>We</w:t>
      </w:r>
      <w:r w:rsidRPr="001D384A">
        <w:rPr>
          <w:rFonts w:ascii="Arial" w:hAnsi="Arial" w:cs="Arial"/>
          <w:color w:val="000000"/>
          <w:sz w:val="22"/>
          <w:szCs w:val="22"/>
        </w:rPr>
        <w:t xml:space="preserve"> have previously engineered CRISPR/Cas9 constructs to </w:t>
      </w:r>
      <w:r>
        <w:rPr>
          <w:rFonts w:ascii="Arial" w:hAnsi="Arial" w:cs="Arial"/>
          <w:color w:val="000000"/>
          <w:sz w:val="22"/>
          <w:szCs w:val="22"/>
        </w:rPr>
        <w:t xml:space="preserve">inactivate </w:t>
      </w:r>
      <w:r w:rsidRPr="001D384A">
        <w:rPr>
          <w:rFonts w:ascii="Arial" w:hAnsi="Arial" w:cs="Arial"/>
          <w:i/>
          <w:color w:val="000000"/>
          <w:sz w:val="22"/>
          <w:szCs w:val="22"/>
        </w:rPr>
        <w:t>Trp5</w:t>
      </w:r>
      <w:r>
        <w:rPr>
          <w:rFonts w:ascii="Arial" w:hAnsi="Arial" w:cs="Arial"/>
          <w:i/>
          <w:color w:val="000000"/>
          <w:sz w:val="22"/>
          <w:szCs w:val="22"/>
        </w:rPr>
        <w:t>3</w:t>
      </w:r>
      <w:r>
        <w:rPr>
          <w:rFonts w:ascii="Arial" w:hAnsi="Arial" w:cs="Arial"/>
          <w:color w:val="000000"/>
          <w:sz w:val="22"/>
          <w:szCs w:val="22"/>
        </w:rPr>
        <w:t xml:space="preserve"> </w:t>
      </w:r>
      <w:r w:rsidR="003E70F7">
        <w:rPr>
          <w:rFonts w:ascii="Arial" w:hAnsi="Arial" w:cs="Arial"/>
          <w:color w:val="000000"/>
          <w:sz w:val="22"/>
          <w:szCs w:val="22"/>
        </w:rPr>
        <w:t>using</w:t>
      </w:r>
      <w:r>
        <w:rPr>
          <w:rFonts w:ascii="Arial" w:hAnsi="Arial" w:cs="Arial"/>
          <w:color w:val="000000"/>
          <w:sz w:val="22"/>
          <w:szCs w:val="22"/>
        </w:rPr>
        <w:t xml:space="preserve"> </w:t>
      </w:r>
      <w:r w:rsidR="003E70F7">
        <w:rPr>
          <w:rFonts w:ascii="Arial" w:hAnsi="Arial" w:cs="Arial"/>
          <w:color w:val="000000"/>
          <w:sz w:val="22"/>
          <w:szCs w:val="22"/>
        </w:rPr>
        <w:t xml:space="preserve">sub-lethal (immunosuppressive) gamma irradiation followed by </w:t>
      </w:r>
      <w:r>
        <w:rPr>
          <w:rFonts w:ascii="Arial" w:hAnsi="Arial" w:cs="Arial"/>
          <w:color w:val="000000"/>
          <w:sz w:val="22"/>
          <w:szCs w:val="22"/>
        </w:rPr>
        <w:t>intradermal injection</w:t>
      </w:r>
      <w:r w:rsidR="003E70F7">
        <w:rPr>
          <w:rFonts w:ascii="Arial" w:hAnsi="Arial" w:cs="Arial"/>
          <w:color w:val="000000"/>
          <w:sz w:val="22"/>
          <w:szCs w:val="22"/>
        </w:rPr>
        <w:t xml:space="preserve"> of 100,000 viral particles</w:t>
      </w:r>
      <w:r>
        <w:rPr>
          <w:rFonts w:ascii="Arial" w:hAnsi="Arial" w:cs="Arial"/>
          <w:color w:val="000000"/>
          <w:sz w:val="22"/>
          <w:szCs w:val="22"/>
        </w:rPr>
        <w:t xml:space="preserve"> (</w:t>
      </w:r>
      <w:r w:rsidRPr="00BE29FB">
        <w:rPr>
          <w:rFonts w:ascii="Arial" w:hAnsi="Arial" w:cs="Arial"/>
          <w:b/>
          <w:color w:val="000000"/>
          <w:sz w:val="22"/>
          <w:szCs w:val="22"/>
        </w:rPr>
        <w:t xml:space="preserve">Fig. </w:t>
      </w:r>
      <w:r w:rsidR="00037344">
        <w:rPr>
          <w:rFonts w:ascii="Arial" w:hAnsi="Arial" w:cs="Arial"/>
          <w:b/>
          <w:color w:val="000000"/>
          <w:sz w:val="22"/>
          <w:szCs w:val="22"/>
        </w:rPr>
        <w:t>9</w:t>
      </w:r>
      <w:r>
        <w:rPr>
          <w:rFonts w:ascii="Arial" w:hAnsi="Arial" w:cs="Arial"/>
          <w:color w:val="000000"/>
          <w:sz w:val="22"/>
          <w:szCs w:val="22"/>
        </w:rPr>
        <w:t xml:space="preserve">). A unique opportunity of using intradermal injections is that we can apply the constructs to just </w:t>
      </w:r>
      <w:r>
        <w:rPr>
          <w:rFonts w:ascii="Arial" w:hAnsi="Arial" w:cs="Arial"/>
          <w:sz w:val="22"/>
          <w:szCs w:val="22"/>
        </w:rPr>
        <w:t xml:space="preserve">one half of either the no-UV or UV half of the mouse’s skin.  In this way, the back of the mouse is divided into four quadrats representing all combinations of the presence and absence of UV, and the presence and absence of the CRISPR construct </w:t>
      </w:r>
      <w:r w:rsidRPr="002945E4">
        <w:rPr>
          <w:rFonts w:ascii="Arial" w:hAnsi="Arial" w:cs="Arial"/>
          <w:b/>
          <w:sz w:val="22"/>
          <w:szCs w:val="22"/>
        </w:rPr>
        <w:t xml:space="preserve">(Fig. </w:t>
      </w:r>
      <w:r w:rsidR="00037344">
        <w:rPr>
          <w:rFonts w:ascii="Arial" w:hAnsi="Arial" w:cs="Arial"/>
          <w:b/>
          <w:sz w:val="22"/>
          <w:szCs w:val="22"/>
        </w:rPr>
        <w:t>8</w:t>
      </w:r>
      <w:r w:rsidRPr="002945E4">
        <w:rPr>
          <w:rFonts w:ascii="Arial" w:hAnsi="Arial" w:cs="Arial"/>
          <w:b/>
          <w:sz w:val="22"/>
          <w:szCs w:val="22"/>
        </w:rPr>
        <w:t>)</w:t>
      </w:r>
      <w:r>
        <w:rPr>
          <w:rFonts w:ascii="Arial" w:hAnsi="Arial" w:cs="Arial"/>
          <w:sz w:val="22"/>
          <w:szCs w:val="22"/>
        </w:rPr>
        <w:t xml:space="preserve">. We will collect 8 images per mouse per month </w:t>
      </w:r>
      <w:ins w:id="266" w:author="boe" w:date="2020-06-01T11:28:00Z">
        <w:r w:rsidR="0078559B">
          <w:rPr>
            <w:rFonts w:ascii="Arial" w:hAnsi="Arial" w:cs="Arial"/>
            <w:sz w:val="22"/>
            <w:szCs w:val="22"/>
          </w:rPr>
          <w:t>(</w:t>
        </w:r>
      </w:ins>
      <w:del w:id="267" w:author="boe" w:date="2020-06-01T11:28:00Z">
        <w:r w:rsidDel="0078559B">
          <w:rPr>
            <w:rFonts w:ascii="Arial" w:hAnsi="Arial" w:cs="Arial"/>
            <w:sz w:val="22"/>
            <w:szCs w:val="22"/>
          </w:rPr>
          <w:delText xml:space="preserve">with </w:delText>
        </w:r>
      </w:del>
      <w:r>
        <w:rPr>
          <w:rFonts w:ascii="Arial" w:hAnsi="Arial" w:cs="Arial"/>
          <w:sz w:val="22"/>
          <w:szCs w:val="22"/>
        </w:rPr>
        <w:t>2 images per quadrat</w:t>
      </w:r>
      <w:ins w:id="268" w:author="boe" w:date="2020-06-01T11:28:00Z">
        <w:r w:rsidR="0078559B">
          <w:rPr>
            <w:rFonts w:ascii="Arial" w:hAnsi="Arial" w:cs="Arial"/>
            <w:sz w:val="22"/>
            <w:szCs w:val="22"/>
          </w:rPr>
          <w:t>)</w:t>
        </w:r>
      </w:ins>
      <w:r>
        <w:rPr>
          <w:rFonts w:ascii="Arial" w:hAnsi="Arial" w:cs="Arial"/>
          <w:sz w:val="22"/>
          <w:szCs w:val="22"/>
        </w:rPr>
        <w:t xml:space="preserve">. </w:t>
      </w:r>
      <w:r>
        <w:rPr>
          <w:rFonts w:ascii="Arial" w:hAnsi="Arial" w:cs="Arial"/>
          <w:color w:val="000000"/>
          <w:sz w:val="22"/>
          <w:szCs w:val="22"/>
        </w:rPr>
        <w:t xml:space="preserve">We hypothesize that the </w:t>
      </w:r>
      <w:r w:rsidRPr="002668A7">
        <w:rPr>
          <w:rFonts w:ascii="Arial" w:hAnsi="Arial" w:cs="Arial"/>
          <w:i/>
          <w:color w:val="000000"/>
          <w:sz w:val="22"/>
          <w:szCs w:val="22"/>
        </w:rPr>
        <w:t>Notch1</w:t>
      </w:r>
      <w:r>
        <w:rPr>
          <w:rFonts w:ascii="Arial" w:hAnsi="Arial" w:cs="Arial"/>
          <w:color w:val="000000"/>
          <w:sz w:val="22"/>
          <w:szCs w:val="22"/>
        </w:rPr>
        <w:t xml:space="preserve"> inactivation</w:t>
      </w:r>
      <w:r w:rsidR="00F3761A">
        <w:rPr>
          <w:rFonts w:ascii="Arial" w:hAnsi="Arial" w:cs="Arial"/>
          <w:color w:val="000000"/>
          <w:sz w:val="22"/>
          <w:szCs w:val="22"/>
        </w:rPr>
        <w:t xml:space="preserve"> (by virtue of disrupting differentiation)</w:t>
      </w:r>
      <w:r>
        <w:rPr>
          <w:rFonts w:ascii="Arial" w:hAnsi="Arial" w:cs="Arial"/>
          <w:color w:val="000000"/>
          <w:sz w:val="22"/>
          <w:szCs w:val="22"/>
        </w:rPr>
        <w:t xml:space="preserve"> will be more effective at accelerating the emergence of very large clades during Phase 1 (breaking exogenous controls of clade expansions) and less so during Phase 2 (endogenous controls already in place).  We expect the opposite for </w:t>
      </w:r>
      <w:r w:rsidRPr="001D384A">
        <w:rPr>
          <w:rFonts w:ascii="Arial" w:hAnsi="Arial" w:cs="Arial"/>
          <w:i/>
          <w:color w:val="000000"/>
          <w:sz w:val="22"/>
          <w:szCs w:val="22"/>
        </w:rPr>
        <w:t>Trp5</w:t>
      </w:r>
      <w:r>
        <w:rPr>
          <w:rFonts w:ascii="Arial" w:hAnsi="Arial" w:cs="Arial"/>
          <w:i/>
          <w:color w:val="000000"/>
          <w:sz w:val="22"/>
          <w:szCs w:val="22"/>
        </w:rPr>
        <w:t>3</w:t>
      </w:r>
      <w:r>
        <w:rPr>
          <w:rFonts w:ascii="Arial" w:hAnsi="Arial" w:cs="Arial"/>
          <w:color w:val="000000"/>
          <w:sz w:val="22"/>
          <w:szCs w:val="22"/>
        </w:rPr>
        <w:t xml:space="preserve"> inactivation</w:t>
      </w:r>
      <w:r w:rsidR="002668A7">
        <w:rPr>
          <w:rFonts w:ascii="Arial" w:hAnsi="Arial" w:cs="Arial"/>
          <w:color w:val="000000"/>
          <w:sz w:val="22"/>
          <w:szCs w:val="22"/>
        </w:rPr>
        <w:t xml:space="preserve">, which we hypothesize is more relevant for facilitating acquisition of genetic changes </w:t>
      </w:r>
      <w:del w:id="269" w:author="boe" w:date="2020-06-01T11:28:00Z">
        <w:r w:rsidR="00B72F56" w:rsidDel="0078559B">
          <w:rPr>
            <w:rFonts w:ascii="Arial" w:hAnsi="Arial" w:cs="Arial"/>
            <w:color w:val="000000"/>
            <w:sz w:val="22"/>
            <w:szCs w:val="22"/>
          </w:rPr>
          <w:delText xml:space="preserve">relevant </w:delText>
        </w:r>
      </w:del>
      <w:r w:rsidR="00B72F56">
        <w:rPr>
          <w:rFonts w:ascii="Arial" w:hAnsi="Arial" w:cs="Arial"/>
          <w:color w:val="000000"/>
          <w:sz w:val="22"/>
          <w:szCs w:val="22"/>
        </w:rPr>
        <w:t>in phase 2</w:t>
      </w:r>
      <w:r>
        <w:rPr>
          <w:rFonts w:ascii="Arial" w:hAnsi="Arial" w:cs="Arial"/>
          <w:color w:val="000000"/>
          <w:sz w:val="22"/>
          <w:szCs w:val="22"/>
        </w:rPr>
        <w:t xml:space="preserve">. </w:t>
      </w:r>
      <w:r w:rsidR="00F809E1">
        <w:rPr>
          <w:rFonts w:ascii="Arial" w:hAnsi="Arial" w:cs="Arial"/>
          <w:color w:val="000000"/>
          <w:sz w:val="22"/>
          <w:szCs w:val="22"/>
        </w:rPr>
        <w:t xml:space="preserve">This coincides with data showing that </w:t>
      </w:r>
      <w:r w:rsidR="00F72AB3">
        <w:rPr>
          <w:rFonts w:ascii="Arial" w:hAnsi="Arial" w:cs="Arial"/>
          <w:i/>
          <w:color w:val="000000"/>
          <w:sz w:val="22"/>
          <w:szCs w:val="22"/>
        </w:rPr>
        <w:t>NOTCH1</w:t>
      </w:r>
      <w:r w:rsidR="00F809E1">
        <w:rPr>
          <w:rFonts w:ascii="Arial" w:hAnsi="Arial" w:cs="Arial"/>
          <w:color w:val="000000"/>
          <w:sz w:val="22"/>
          <w:szCs w:val="22"/>
        </w:rPr>
        <w:t xml:space="preserve"> inactivation is likely </w:t>
      </w:r>
      <w:del w:id="270" w:author="boe" w:date="2020-06-01T11:29:00Z">
        <w:r w:rsidR="00F809E1" w:rsidDel="0078559B">
          <w:rPr>
            <w:rFonts w:ascii="Arial" w:hAnsi="Arial" w:cs="Arial"/>
            <w:color w:val="000000"/>
            <w:sz w:val="22"/>
            <w:szCs w:val="22"/>
          </w:rPr>
          <w:delText xml:space="preserve">to </w:delText>
        </w:r>
      </w:del>
      <w:ins w:id="271" w:author="boe" w:date="2020-06-01T11:29:00Z">
        <w:r w:rsidR="0078559B">
          <w:rPr>
            <w:rFonts w:ascii="Arial" w:hAnsi="Arial" w:cs="Arial"/>
            <w:color w:val="000000"/>
            <w:sz w:val="22"/>
            <w:szCs w:val="22"/>
          </w:rPr>
          <w:t xml:space="preserve">an </w:t>
        </w:r>
      </w:ins>
      <w:del w:id="272" w:author="boe" w:date="2020-06-01T11:29:00Z">
        <w:r w:rsidR="00F809E1" w:rsidDel="0078559B">
          <w:rPr>
            <w:rFonts w:ascii="Arial" w:hAnsi="Arial" w:cs="Arial"/>
            <w:color w:val="000000"/>
            <w:sz w:val="22"/>
            <w:szCs w:val="22"/>
          </w:rPr>
          <w:delText xml:space="preserve">be a very </w:delText>
        </w:r>
      </w:del>
      <w:r w:rsidR="00F809E1">
        <w:rPr>
          <w:rFonts w:ascii="Arial" w:hAnsi="Arial" w:cs="Arial"/>
          <w:color w:val="000000"/>
          <w:sz w:val="22"/>
          <w:szCs w:val="22"/>
        </w:rPr>
        <w:t xml:space="preserve">early event in </w:t>
      </w:r>
      <w:r w:rsidR="00F72AB3">
        <w:rPr>
          <w:rFonts w:ascii="Arial" w:hAnsi="Arial" w:cs="Arial"/>
          <w:color w:val="000000"/>
          <w:sz w:val="22"/>
          <w:szCs w:val="22"/>
        </w:rPr>
        <w:t xml:space="preserve">human </w:t>
      </w:r>
      <w:r w:rsidR="00F809E1">
        <w:rPr>
          <w:rFonts w:ascii="Arial" w:hAnsi="Arial" w:cs="Arial"/>
          <w:color w:val="000000"/>
          <w:sz w:val="22"/>
          <w:szCs w:val="22"/>
        </w:rPr>
        <w:t xml:space="preserve">cuSCC pathogenesis with mutations in </w:t>
      </w:r>
      <w:r w:rsidR="00F72AB3" w:rsidRPr="00DE6519">
        <w:rPr>
          <w:rFonts w:ascii="Arial" w:hAnsi="Arial" w:cs="Arial"/>
          <w:i/>
          <w:color w:val="000000"/>
          <w:sz w:val="22"/>
          <w:szCs w:val="22"/>
        </w:rPr>
        <w:t>TP53</w:t>
      </w:r>
      <w:r w:rsidR="00F809E1">
        <w:rPr>
          <w:rFonts w:ascii="Arial" w:hAnsi="Arial" w:cs="Arial"/>
          <w:color w:val="000000"/>
          <w:sz w:val="22"/>
          <w:szCs w:val="22"/>
        </w:rPr>
        <w:t xml:space="preserve"> </w:t>
      </w:r>
      <w:r w:rsidR="00F72AB3">
        <w:rPr>
          <w:rFonts w:ascii="Arial" w:hAnsi="Arial" w:cs="Arial"/>
          <w:color w:val="000000"/>
          <w:sz w:val="22"/>
          <w:szCs w:val="22"/>
        </w:rPr>
        <w:t>occurring</w:t>
      </w:r>
      <w:r w:rsidR="00F809E1">
        <w:rPr>
          <w:rFonts w:ascii="Arial" w:hAnsi="Arial" w:cs="Arial"/>
          <w:color w:val="000000"/>
          <w:sz w:val="22"/>
          <w:szCs w:val="22"/>
        </w:rPr>
        <w:t xml:space="preserve"> </w:t>
      </w:r>
      <w:r w:rsidR="00391F56">
        <w:rPr>
          <w:rFonts w:ascii="Arial" w:hAnsi="Arial" w:cs="Arial"/>
          <w:color w:val="000000"/>
          <w:sz w:val="22"/>
          <w:szCs w:val="22"/>
        </w:rPr>
        <w:t xml:space="preserve">slightly </w:t>
      </w:r>
      <w:r w:rsidR="00F809E1">
        <w:rPr>
          <w:rFonts w:ascii="Arial" w:hAnsi="Arial" w:cs="Arial"/>
          <w:color w:val="000000"/>
          <w:sz w:val="22"/>
          <w:szCs w:val="22"/>
        </w:rPr>
        <w:t>later</w:t>
      </w:r>
      <w:r w:rsidR="00DE6519">
        <w:rPr>
          <w:rFonts w:ascii="Arial" w:hAnsi="Arial" w:cs="Arial"/>
          <w:color w:val="000000"/>
          <w:sz w:val="22"/>
          <w:szCs w:val="22"/>
        </w:rPr>
        <w:fldChar w:fldCharType="begin">
          <w:fldData xml:space="preserve">PEVuZE5vdGU+PENpdGU+PEF1dGhvcj5XYW5nPC9BdXRob3I+PFllYXI+MjAxMTwvWWVhcj48UmVj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PEVuZE5vdGU+PENpdGU+PEF1dGhvcj5XYW5nPC9BdXRob3I+PFllYXI+MjAxMTwvWWVhcj48UmVj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00DE6519">
        <w:rPr>
          <w:rFonts w:ascii="Arial" w:hAnsi="Arial" w:cs="Arial"/>
          <w:color w:val="000000"/>
          <w:sz w:val="22"/>
          <w:szCs w:val="22"/>
        </w:rPr>
      </w:r>
      <w:r w:rsidR="00DE6519">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22,23</w:t>
      </w:r>
      <w:r w:rsidR="00DE6519">
        <w:rPr>
          <w:rFonts w:ascii="Arial" w:hAnsi="Arial" w:cs="Arial"/>
          <w:color w:val="000000"/>
          <w:sz w:val="22"/>
          <w:szCs w:val="22"/>
        </w:rPr>
        <w:fldChar w:fldCharType="end"/>
      </w:r>
      <w:r w:rsidR="00F809E1">
        <w:rPr>
          <w:rFonts w:ascii="Arial" w:hAnsi="Arial" w:cs="Arial"/>
          <w:color w:val="000000"/>
          <w:sz w:val="22"/>
          <w:szCs w:val="22"/>
        </w:rPr>
        <w:t xml:space="preserve">. </w:t>
      </w:r>
      <w:r>
        <w:rPr>
          <w:rFonts w:ascii="Arial" w:hAnsi="Arial" w:cs="Arial"/>
          <w:color w:val="000000"/>
          <w:sz w:val="22"/>
          <w:szCs w:val="22"/>
        </w:rPr>
        <w:t>These data will test predictions o</w:t>
      </w:r>
      <w:ins w:id="273" w:author="boe" w:date="2020-06-01T11:30:00Z">
        <w:r w:rsidR="0078559B">
          <w:rPr>
            <w:rFonts w:ascii="Arial" w:hAnsi="Arial" w:cs="Arial"/>
            <w:color w:val="000000"/>
            <w:sz w:val="22"/>
            <w:szCs w:val="22"/>
          </w:rPr>
          <w:t>f</w:t>
        </w:r>
      </w:ins>
      <w:del w:id="274" w:author="boe" w:date="2020-06-01T11:30:00Z">
        <w:r w:rsidDel="0078559B">
          <w:rPr>
            <w:rFonts w:ascii="Arial" w:hAnsi="Arial" w:cs="Arial"/>
            <w:color w:val="000000"/>
            <w:sz w:val="22"/>
            <w:szCs w:val="22"/>
          </w:rPr>
          <w:delText>r</w:delText>
        </w:r>
      </w:del>
      <w:r>
        <w:rPr>
          <w:rFonts w:ascii="Arial" w:hAnsi="Arial" w:cs="Arial"/>
          <w:color w:val="000000"/>
          <w:sz w:val="22"/>
          <w:szCs w:val="22"/>
        </w:rPr>
        <w:t xml:space="preserve"> Aims 1 &amp; 2 and identify </w:t>
      </w:r>
      <w:del w:id="275" w:author="boe" w:date="2020-06-01T11:30:00Z">
        <w:r w:rsidDel="0078559B">
          <w:rPr>
            <w:rFonts w:ascii="Arial" w:hAnsi="Arial" w:cs="Arial"/>
            <w:color w:val="000000"/>
            <w:sz w:val="22"/>
            <w:szCs w:val="22"/>
          </w:rPr>
          <w:delText xml:space="preserve">any </w:delText>
        </w:r>
      </w:del>
      <w:r>
        <w:rPr>
          <w:rFonts w:ascii="Arial" w:hAnsi="Arial" w:cs="Arial"/>
          <w:color w:val="000000"/>
          <w:sz w:val="22"/>
          <w:szCs w:val="22"/>
        </w:rPr>
        <w:t xml:space="preserve">distinctive features of Phase 1 </w:t>
      </w:r>
      <w:ins w:id="276" w:author="boe" w:date="2020-06-01T11:30:00Z">
        <w:r w:rsidR="0078559B">
          <w:rPr>
            <w:rFonts w:ascii="Arial" w:hAnsi="Arial" w:cs="Arial"/>
            <w:color w:val="000000"/>
            <w:sz w:val="22"/>
            <w:szCs w:val="22"/>
          </w:rPr>
          <w:t xml:space="preserve">&amp; 2 </w:t>
        </w:r>
      </w:ins>
      <w:del w:id="277" w:author="boe" w:date="2020-06-01T11:30:00Z">
        <w:r w:rsidDel="0078559B">
          <w:rPr>
            <w:rFonts w:ascii="Arial" w:hAnsi="Arial" w:cs="Arial"/>
            <w:color w:val="000000"/>
            <w:sz w:val="22"/>
            <w:szCs w:val="22"/>
          </w:rPr>
          <w:delText>and Phase 2</w:delText>
        </w:r>
      </w:del>
      <w:r>
        <w:rPr>
          <w:rFonts w:ascii="Arial" w:hAnsi="Arial" w:cs="Arial"/>
          <w:color w:val="000000"/>
          <w:sz w:val="22"/>
          <w:szCs w:val="22"/>
        </w:rPr>
        <w:t xml:space="preserve"> dynamics and molecular &amp; genetic features. As lesions form, this experiment will provide unique cancerous cell lines (Phase 3) exhibiting the direct and indirect properties conferred by inactivation. We can contrast and compete </w:t>
      </w:r>
      <w:del w:id="278" w:author="boe" w:date="2020-06-01T11:30:00Z">
        <w:r w:rsidDel="0078559B">
          <w:rPr>
            <w:rFonts w:ascii="Arial" w:hAnsi="Arial" w:cs="Arial"/>
            <w:color w:val="000000"/>
            <w:sz w:val="22"/>
            <w:szCs w:val="22"/>
          </w:rPr>
          <w:delText>the</w:delText>
        </w:r>
      </w:del>
      <w:del w:id="279" w:author="boe" w:date="2020-06-01T11:31:00Z">
        <w:r w:rsidDel="0078559B">
          <w:rPr>
            <w:rFonts w:ascii="Arial" w:hAnsi="Arial" w:cs="Arial"/>
            <w:color w:val="000000"/>
            <w:sz w:val="22"/>
            <w:szCs w:val="22"/>
          </w:rPr>
          <w:delText xml:space="preserve"> </w:delText>
        </w:r>
      </w:del>
      <w:r>
        <w:rPr>
          <w:rFonts w:ascii="Arial" w:hAnsi="Arial" w:cs="Arial"/>
          <w:color w:val="000000"/>
          <w:sz w:val="22"/>
          <w:szCs w:val="22"/>
        </w:rPr>
        <w:t xml:space="preserve">cancer lines emerging from the </w:t>
      </w:r>
      <w:ins w:id="280" w:author="boe" w:date="2020-06-01T11:31:00Z">
        <w:r w:rsidR="0078559B">
          <w:rPr>
            <w:rFonts w:ascii="Arial" w:hAnsi="Arial" w:cs="Arial"/>
            <w:color w:val="000000"/>
            <w:sz w:val="22"/>
            <w:szCs w:val="22"/>
          </w:rPr>
          <w:t xml:space="preserve">mouse’s </w:t>
        </w:r>
      </w:ins>
      <w:r>
        <w:rPr>
          <w:rFonts w:ascii="Arial" w:hAnsi="Arial" w:cs="Arial"/>
          <w:color w:val="000000"/>
          <w:sz w:val="22"/>
          <w:szCs w:val="22"/>
        </w:rPr>
        <w:t>non-perturbed and perturbed quadrats</w:t>
      </w:r>
      <w:del w:id="281" w:author="boe" w:date="2020-06-01T11:31:00Z">
        <w:r w:rsidDel="0078559B">
          <w:rPr>
            <w:rFonts w:ascii="Arial" w:hAnsi="Arial" w:cs="Arial"/>
            <w:color w:val="000000"/>
            <w:sz w:val="22"/>
            <w:szCs w:val="22"/>
          </w:rPr>
          <w:delText xml:space="preserve"> of a mouse</w:delText>
        </w:r>
      </w:del>
      <w:r>
        <w:rPr>
          <w:rFonts w:ascii="Arial" w:hAnsi="Arial" w:cs="Arial"/>
          <w:color w:val="000000"/>
          <w:sz w:val="22"/>
          <w:szCs w:val="22"/>
        </w:rPr>
        <w:t xml:space="preserve">.  </w:t>
      </w:r>
    </w:p>
    <w:p w14:paraId="030FCE35" w14:textId="534184B9" w:rsidR="00D10A8F" w:rsidRDefault="00D10A8F" w:rsidP="00D10A8F">
      <w:pPr>
        <w:jc w:val="both"/>
        <w:rPr>
          <w:rFonts w:ascii="Arial" w:hAnsi="Arial" w:cs="Arial"/>
          <w:color w:val="000000"/>
          <w:sz w:val="22"/>
          <w:szCs w:val="22"/>
        </w:rPr>
      </w:pPr>
    </w:p>
    <w:p w14:paraId="1B2C1295" w14:textId="2C2967BC" w:rsidR="00074E04" w:rsidRDefault="00074E04" w:rsidP="00074E04">
      <w:pPr>
        <w:jc w:val="both"/>
        <w:rPr>
          <w:rFonts w:ascii="Arial" w:hAnsi="Arial"/>
          <w:b/>
          <w:sz w:val="22"/>
          <w:szCs w:val="22"/>
        </w:rPr>
      </w:pPr>
      <w:r w:rsidRPr="00653A3E">
        <w:rPr>
          <w:rFonts w:ascii="Arial" w:hAnsi="Arial"/>
          <w:b/>
          <w:sz w:val="22"/>
          <w:szCs w:val="22"/>
        </w:rPr>
        <w:t xml:space="preserve">Aim 1:  Characterize </w:t>
      </w:r>
      <w:r>
        <w:rPr>
          <w:rFonts w:ascii="Arial" w:hAnsi="Arial"/>
          <w:b/>
          <w:sz w:val="22"/>
          <w:szCs w:val="22"/>
        </w:rPr>
        <w:t xml:space="preserve">the effects of UV-mediated </w:t>
      </w:r>
      <w:r w:rsidRPr="00653A3E">
        <w:rPr>
          <w:rFonts w:ascii="Arial" w:hAnsi="Arial"/>
          <w:b/>
          <w:sz w:val="22"/>
          <w:szCs w:val="22"/>
        </w:rPr>
        <w:t>tissue disruption</w:t>
      </w:r>
      <w:r>
        <w:rPr>
          <w:rFonts w:ascii="Arial" w:hAnsi="Arial"/>
          <w:b/>
          <w:sz w:val="22"/>
          <w:szCs w:val="22"/>
        </w:rPr>
        <w:t xml:space="preserve"> on clonal dynamics</w:t>
      </w:r>
    </w:p>
    <w:p w14:paraId="0AAD3AB1" w14:textId="68751EBE" w:rsidR="00115A07" w:rsidRDefault="00333E92" w:rsidP="00074E04">
      <w:pPr>
        <w:jc w:val="both"/>
        <w:rPr>
          <w:rFonts w:ascii="Arial" w:hAnsi="Arial"/>
          <w:sz w:val="22"/>
          <w:szCs w:val="22"/>
        </w:rPr>
      </w:pPr>
      <w:r w:rsidRPr="00DE6519">
        <w:rPr>
          <w:rFonts w:ascii="Arial" w:hAnsi="Arial"/>
          <w:i/>
          <w:sz w:val="22"/>
          <w:szCs w:val="22"/>
        </w:rPr>
        <w:t>Rationale:</w:t>
      </w:r>
      <w:r>
        <w:rPr>
          <w:rFonts w:ascii="Arial" w:hAnsi="Arial"/>
          <w:sz w:val="22"/>
          <w:szCs w:val="22"/>
        </w:rPr>
        <w:t xml:space="preserve"> </w:t>
      </w:r>
      <w:r w:rsidR="00142306">
        <w:rPr>
          <w:rFonts w:ascii="Arial" w:hAnsi="Arial"/>
          <w:sz w:val="22"/>
          <w:szCs w:val="22"/>
        </w:rPr>
        <w:t xml:space="preserve">UV exposure disrupts skin </w:t>
      </w:r>
      <w:del w:id="282" w:author="boe" w:date="2020-06-01T11:38:00Z">
        <w:r w:rsidR="00142306" w:rsidDel="00A27DEE">
          <w:rPr>
            <w:rFonts w:ascii="Arial" w:hAnsi="Arial"/>
            <w:sz w:val="22"/>
            <w:szCs w:val="22"/>
          </w:rPr>
          <w:delText xml:space="preserve">both </w:delText>
        </w:r>
      </w:del>
      <w:r w:rsidR="00142306">
        <w:rPr>
          <w:rFonts w:ascii="Arial" w:hAnsi="Arial"/>
          <w:sz w:val="22"/>
          <w:szCs w:val="22"/>
        </w:rPr>
        <w:t>as a mutagen</w:t>
      </w:r>
      <w:del w:id="283" w:author="boe" w:date="2020-06-01T11:38:00Z">
        <w:r w:rsidR="00142306" w:rsidDel="00A27DEE">
          <w:rPr>
            <w:rFonts w:ascii="Arial" w:hAnsi="Arial"/>
            <w:sz w:val="22"/>
            <w:szCs w:val="22"/>
          </w:rPr>
          <w:delText>,</w:delText>
        </w:r>
      </w:del>
      <w:r w:rsidR="00142306">
        <w:rPr>
          <w:rFonts w:ascii="Arial" w:hAnsi="Arial"/>
          <w:sz w:val="22"/>
          <w:szCs w:val="22"/>
        </w:rPr>
        <w:t xml:space="preserve"> and by killing or damaging cells. </w:t>
      </w:r>
      <w:r w:rsidR="002F0E0A">
        <w:rPr>
          <w:rFonts w:ascii="Arial" w:hAnsi="Arial"/>
          <w:sz w:val="22"/>
          <w:szCs w:val="22"/>
        </w:rPr>
        <w:t xml:space="preserve">Ecologically, we hypothesize that restoring and maintaining homeostasis will require </w:t>
      </w:r>
      <w:r w:rsidR="00E70630">
        <w:rPr>
          <w:rFonts w:ascii="Arial" w:hAnsi="Arial"/>
          <w:sz w:val="22"/>
          <w:szCs w:val="22"/>
        </w:rPr>
        <w:t xml:space="preserve">exogenous tissue signaling for </w:t>
      </w:r>
      <w:r w:rsidR="002F0E0A">
        <w:rPr>
          <w:rFonts w:ascii="Arial" w:hAnsi="Arial"/>
          <w:sz w:val="22"/>
          <w:szCs w:val="22"/>
        </w:rPr>
        <w:t xml:space="preserve">clades to cooperatively fill space left from lost cells and </w:t>
      </w:r>
      <w:del w:id="284" w:author="boe" w:date="2020-06-01T11:36:00Z">
        <w:r w:rsidR="002F0E0A" w:rsidDel="00A27DEE">
          <w:rPr>
            <w:rFonts w:ascii="Arial" w:hAnsi="Arial"/>
            <w:sz w:val="22"/>
            <w:szCs w:val="22"/>
          </w:rPr>
          <w:delText xml:space="preserve">provide the steady </w:delText>
        </w:r>
      </w:del>
      <w:r w:rsidR="002F0E0A">
        <w:rPr>
          <w:rFonts w:ascii="Arial" w:hAnsi="Arial"/>
          <w:sz w:val="22"/>
          <w:szCs w:val="22"/>
        </w:rPr>
        <w:t xml:space="preserve">supply </w:t>
      </w:r>
      <w:del w:id="285" w:author="boe" w:date="2020-06-01T11:36:00Z">
        <w:r w:rsidR="002F0E0A" w:rsidDel="00A27DEE">
          <w:rPr>
            <w:rFonts w:ascii="Arial" w:hAnsi="Arial"/>
            <w:sz w:val="22"/>
            <w:szCs w:val="22"/>
          </w:rPr>
          <w:delText xml:space="preserve">of </w:delText>
        </w:r>
      </w:del>
      <w:r w:rsidR="002F0E0A">
        <w:rPr>
          <w:rFonts w:ascii="Arial" w:hAnsi="Arial"/>
          <w:sz w:val="22"/>
          <w:szCs w:val="22"/>
        </w:rPr>
        <w:t xml:space="preserve">cells for </w:t>
      </w:r>
      <w:del w:id="286" w:author="boe" w:date="2020-06-01T11:36:00Z">
        <w:r w:rsidR="002F0E0A" w:rsidDel="00A27DEE">
          <w:rPr>
            <w:rFonts w:ascii="Arial" w:hAnsi="Arial"/>
            <w:sz w:val="22"/>
            <w:szCs w:val="22"/>
          </w:rPr>
          <w:delText xml:space="preserve">areas of </w:delText>
        </w:r>
      </w:del>
      <w:r w:rsidR="002F0E0A">
        <w:rPr>
          <w:rFonts w:ascii="Arial" w:hAnsi="Arial"/>
          <w:sz w:val="22"/>
          <w:szCs w:val="22"/>
        </w:rPr>
        <w:t xml:space="preserve">skin that would otherwise be </w:t>
      </w:r>
      <w:del w:id="287" w:author="boe" w:date="2020-06-01T11:36:00Z">
        <w:r w:rsidR="002F0E0A" w:rsidDel="00A27DEE">
          <w:rPr>
            <w:rFonts w:ascii="Arial" w:hAnsi="Arial"/>
            <w:sz w:val="22"/>
            <w:szCs w:val="22"/>
          </w:rPr>
          <w:delText xml:space="preserve">left </w:delText>
        </w:r>
      </w:del>
      <w:r w:rsidR="002F0E0A">
        <w:rPr>
          <w:rFonts w:ascii="Arial" w:hAnsi="Arial"/>
          <w:sz w:val="22"/>
          <w:szCs w:val="22"/>
        </w:rPr>
        <w:t xml:space="preserve">vacant from the loss of progenitor or basal cells.  </w:t>
      </w:r>
      <w:r w:rsidR="002A76DE">
        <w:rPr>
          <w:rFonts w:ascii="Arial" w:hAnsi="Arial"/>
          <w:sz w:val="22"/>
          <w:szCs w:val="22"/>
        </w:rPr>
        <w:t>S</w:t>
      </w:r>
      <w:r w:rsidR="002F0E0A">
        <w:rPr>
          <w:rFonts w:ascii="Arial" w:hAnsi="Arial"/>
          <w:sz w:val="22"/>
          <w:szCs w:val="22"/>
        </w:rPr>
        <w:t xml:space="preserve">ome clades will need to </w:t>
      </w:r>
      <w:r w:rsidR="002A76DE">
        <w:rPr>
          <w:rFonts w:ascii="Arial" w:hAnsi="Arial"/>
          <w:sz w:val="22"/>
          <w:szCs w:val="22"/>
        </w:rPr>
        <w:t>p</w:t>
      </w:r>
      <w:r w:rsidR="002F0E0A">
        <w:rPr>
          <w:rFonts w:ascii="Arial" w:hAnsi="Arial"/>
          <w:sz w:val="22"/>
          <w:szCs w:val="22"/>
        </w:rPr>
        <w:t>roliferate more</w:t>
      </w:r>
      <w:r w:rsidR="002A76DE">
        <w:rPr>
          <w:rFonts w:ascii="Arial" w:hAnsi="Arial"/>
          <w:sz w:val="22"/>
          <w:szCs w:val="22"/>
        </w:rPr>
        <w:t xml:space="preserve"> and form larger volumes.  </w:t>
      </w:r>
      <w:ins w:id="288" w:author="boe" w:date="2020-06-01T11:37:00Z">
        <w:r w:rsidR="00A27DEE">
          <w:rPr>
            <w:rFonts w:ascii="Arial" w:hAnsi="Arial"/>
            <w:sz w:val="22"/>
            <w:szCs w:val="22"/>
          </w:rPr>
          <w:t xml:space="preserve">For the </w:t>
        </w:r>
      </w:ins>
      <w:del w:id="289" w:author="boe" w:date="2020-06-01T11:37:00Z">
        <w:r w:rsidR="00F7195A" w:rsidDel="00A27DEE">
          <w:rPr>
            <w:rFonts w:ascii="Arial" w:hAnsi="Arial"/>
            <w:sz w:val="22"/>
            <w:szCs w:val="22"/>
          </w:rPr>
          <w:delText xml:space="preserve">Therefore, in </w:delText>
        </w:r>
      </w:del>
      <w:r w:rsidR="00F7195A">
        <w:rPr>
          <w:rFonts w:ascii="Arial" w:hAnsi="Arial"/>
          <w:sz w:val="22"/>
          <w:szCs w:val="22"/>
        </w:rPr>
        <w:t>molecular genetic</w:t>
      </w:r>
      <w:del w:id="290" w:author="boe" w:date="2020-06-01T11:37:00Z">
        <w:r w:rsidR="00F7195A" w:rsidDel="00A27DEE">
          <w:rPr>
            <w:rFonts w:ascii="Arial" w:hAnsi="Arial"/>
            <w:sz w:val="22"/>
            <w:szCs w:val="22"/>
          </w:rPr>
          <w:delText xml:space="preserve"> terms</w:delText>
        </w:r>
      </w:del>
      <w:r w:rsidR="00F7195A">
        <w:rPr>
          <w:rFonts w:ascii="Arial" w:hAnsi="Arial"/>
          <w:sz w:val="22"/>
          <w:szCs w:val="22"/>
        </w:rPr>
        <w:t>, we hypothesize that the scRNAseq data, as analyzed to reveal cellular (differentiation, proliferative) states, transcriptional states, and genetic subpopulations (CNV) will reveal some diversity of transcriptional states and genetic subpopulations, but that the largest clades will fail to show decreased differentiation, oncogenic and proliferative transcriptional programs and enrichment for mutations in genes related to cuSCC pathogenesis.</w:t>
      </w:r>
    </w:p>
    <w:p w14:paraId="59A04157" w14:textId="77777777" w:rsidR="00115A07" w:rsidRDefault="00115A07" w:rsidP="00074E04">
      <w:pPr>
        <w:jc w:val="both"/>
        <w:rPr>
          <w:rFonts w:ascii="Arial" w:hAnsi="Arial"/>
          <w:sz w:val="22"/>
          <w:szCs w:val="22"/>
        </w:rPr>
      </w:pPr>
    </w:p>
    <w:p w14:paraId="295AF8CF" w14:textId="697DABDD" w:rsidR="00EE2F6C" w:rsidDel="00A27DEE" w:rsidRDefault="00115A07" w:rsidP="00074E04">
      <w:pPr>
        <w:jc w:val="both"/>
        <w:rPr>
          <w:del w:id="291" w:author="boe" w:date="2020-06-01T11:44:00Z"/>
          <w:rFonts w:ascii="Arial" w:hAnsi="Arial"/>
          <w:sz w:val="22"/>
          <w:szCs w:val="22"/>
        </w:rPr>
      </w:pPr>
      <w:r w:rsidRPr="00DE6519">
        <w:rPr>
          <w:rFonts w:ascii="Arial" w:hAnsi="Arial"/>
          <w:i/>
          <w:sz w:val="22"/>
          <w:szCs w:val="22"/>
        </w:rPr>
        <w:t>Approach</w:t>
      </w:r>
      <w:r>
        <w:rPr>
          <w:rFonts w:ascii="Arial" w:hAnsi="Arial"/>
          <w:sz w:val="22"/>
          <w:szCs w:val="22"/>
        </w:rPr>
        <w:t xml:space="preserve">: Based on these hypotheses, we expect </w:t>
      </w:r>
      <w:del w:id="292" w:author="boe" w:date="2020-06-01T11:38:00Z">
        <w:r w:rsidDel="00A27DEE">
          <w:rPr>
            <w:rFonts w:ascii="Arial" w:hAnsi="Arial"/>
            <w:sz w:val="22"/>
            <w:szCs w:val="22"/>
          </w:rPr>
          <w:delText xml:space="preserve">that </w:delText>
        </w:r>
      </w:del>
      <w:r>
        <w:rPr>
          <w:rFonts w:ascii="Arial" w:hAnsi="Arial"/>
          <w:sz w:val="22"/>
          <w:szCs w:val="22"/>
        </w:rPr>
        <w:t xml:space="preserve">images in </w:t>
      </w:r>
      <w:r w:rsidR="00CD2856">
        <w:rPr>
          <w:rFonts w:ascii="Arial" w:hAnsi="Arial"/>
          <w:sz w:val="22"/>
          <w:szCs w:val="22"/>
        </w:rPr>
        <w:t>UV</w:t>
      </w:r>
      <w:r>
        <w:rPr>
          <w:rFonts w:ascii="Arial" w:hAnsi="Arial"/>
          <w:sz w:val="22"/>
          <w:szCs w:val="22"/>
        </w:rPr>
        <w:t xml:space="preserve"> areas </w:t>
      </w:r>
      <w:r w:rsidR="002A76DE">
        <w:rPr>
          <w:rFonts w:ascii="Arial" w:hAnsi="Arial"/>
          <w:sz w:val="22"/>
          <w:szCs w:val="22"/>
        </w:rPr>
        <w:t>to show an initial decline in clade numbers, an increase in average clone size and an increase in the coefficient of variation in clade sizes</w:t>
      </w:r>
      <w:r>
        <w:rPr>
          <w:rFonts w:ascii="Arial" w:hAnsi="Arial"/>
          <w:sz w:val="22"/>
          <w:szCs w:val="22"/>
        </w:rPr>
        <w:t xml:space="preserve">, relative to </w:t>
      </w:r>
      <w:r w:rsidR="00CD2856">
        <w:rPr>
          <w:rFonts w:ascii="Arial" w:hAnsi="Arial"/>
          <w:sz w:val="22"/>
          <w:szCs w:val="22"/>
        </w:rPr>
        <w:t>non-UV</w:t>
      </w:r>
      <w:r>
        <w:rPr>
          <w:rFonts w:ascii="Arial" w:hAnsi="Arial"/>
          <w:sz w:val="22"/>
          <w:szCs w:val="22"/>
        </w:rPr>
        <w:t xml:space="preserve"> areas</w:t>
      </w:r>
      <w:r w:rsidR="002A76DE">
        <w:rPr>
          <w:rFonts w:ascii="Arial" w:hAnsi="Arial"/>
          <w:sz w:val="22"/>
          <w:szCs w:val="22"/>
        </w:rPr>
        <w:t>.  There should be no change in compaction, and little to no increase in inter</w:t>
      </w:r>
      <w:r w:rsidR="00E70630">
        <w:rPr>
          <w:rFonts w:ascii="Arial" w:hAnsi="Arial"/>
          <w:sz w:val="22"/>
          <w:szCs w:val="22"/>
        </w:rPr>
        <w:t>-</w:t>
      </w:r>
      <w:r w:rsidR="002A76DE">
        <w:rPr>
          <w:rFonts w:ascii="Arial" w:hAnsi="Arial"/>
          <w:sz w:val="22"/>
          <w:szCs w:val="22"/>
        </w:rPr>
        <w:t xml:space="preserve">digitation of adjacent clones. </w:t>
      </w:r>
      <w:r w:rsidR="00E70630">
        <w:rPr>
          <w:rFonts w:ascii="Arial" w:hAnsi="Arial"/>
          <w:sz w:val="22"/>
          <w:szCs w:val="22"/>
        </w:rPr>
        <w:t xml:space="preserve">All treatments in Experiment 2 and the early application of tamoxifen in Experiment 1 should show these ecological effects in </w:t>
      </w:r>
      <w:del w:id="293" w:author="boe" w:date="2020-06-01T11:44:00Z">
        <w:r w:rsidR="00E70630" w:rsidDel="00A27DEE">
          <w:rPr>
            <w:rFonts w:ascii="Arial" w:hAnsi="Arial"/>
            <w:sz w:val="22"/>
            <w:szCs w:val="22"/>
          </w:rPr>
          <w:delText xml:space="preserve">the </w:delText>
        </w:r>
      </w:del>
      <w:r w:rsidR="00E70630">
        <w:rPr>
          <w:rFonts w:ascii="Arial" w:hAnsi="Arial"/>
          <w:sz w:val="22"/>
          <w:szCs w:val="22"/>
        </w:rPr>
        <w:t xml:space="preserve">months 1 and/or 2.  </w:t>
      </w:r>
      <w:del w:id="294" w:author="boe" w:date="2020-06-01T11:44:00Z">
        <w:r w:rsidR="00E949CC" w:rsidDel="00A27DEE">
          <w:rPr>
            <w:rFonts w:ascii="Arial" w:hAnsi="Arial"/>
            <w:sz w:val="22"/>
            <w:szCs w:val="22"/>
          </w:rPr>
          <w:delText xml:space="preserve">The degree of tissue disruption can be measured through </w:delText>
        </w:r>
      </w:del>
    </w:p>
    <w:p w14:paraId="21F1421B" w14:textId="77777777" w:rsidR="00EE2F6C" w:rsidRDefault="00EE2F6C" w:rsidP="00074E04">
      <w:pPr>
        <w:jc w:val="both"/>
        <w:rPr>
          <w:ins w:id="295" w:author="boe" w:date="2020-06-01T11:44:00Z"/>
          <w:rFonts w:ascii="Arial" w:hAnsi="Arial"/>
          <w:sz w:val="22"/>
          <w:szCs w:val="22"/>
        </w:rPr>
      </w:pPr>
    </w:p>
    <w:p w14:paraId="15373878" w14:textId="77777777" w:rsidR="00A27DEE" w:rsidRDefault="00A27DEE" w:rsidP="00074E04">
      <w:pPr>
        <w:jc w:val="both"/>
        <w:rPr>
          <w:rFonts w:ascii="Arial" w:hAnsi="Arial"/>
          <w:sz w:val="22"/>
          <w:szCs w:val="22"/>
        </w:rPr>
      </w:pPr>
    </w:p>
    <w:p w14:paraId="72908A71" w14:textId="3E2ED4FF" w:rsidR="00EE2F6C" w:rsidRDefault="00E70630" w:rsidP="00074E04">
      <w:pPr>
        <w:jc w:val="both"/>
        <w:rPr>
          <w:rFonts w:ascii="Arial" w:hAnsi="Arial"/>
          <w:sz w:val="22"/>
          <w:szCs w:val="22"/>
        </w:rPr>
      </w:pPr>
      <w:r>
        <w:rPr>
          <w:rFonts w:ascii="Arial" w:hAnsi="Arial"/>
          <w:sz w:val="22"/>
          <w:szCs w:val="22"/>
        </w:rPr>
        <w:t xml:space="preserve">In Experiment 3, we expect the anti-inflammatory </w:t>
      </w:r>
      <w:r>
        <w:rPr>
          <w:rFonts w:ascii="Arial" w:hAnsi="Arial" w:cs="Arial"/>
          <w:color w:val="000000"/>
          <w:sz w:val="22"/>
          <w:szCs w:val="22"/>
        </w:rPr>
        <w:t>diclofenac</w:t>
      </w:r>
      <w:del w:id="296" w:author="boe" w:date="2020-06-01T11:38:00Z">
        <w:r w:rsidDel="00A27DEE">
          <w:rPr>
            <w:rFonts w:ascii="Arial" w:hAnsi="Arial" w:cs="Arial"/>
            <w:color w:val="000000"/>
            <w:sz w:val="22"/>
            <w:szCs w:val="22"/>
          </w:rPr>
          <w:delText>,</w:delText>
        </w:r>
      </w:del>
      <w:r w:rsidR="002A76DE">
        <w:rPr>
          <w:rFonts w:ascii="Arial" w:hAnsi="Arial"/>
          <w:sz w:val="22"/>
          <w:szCs w:val="22"/>
        </w:rPr>
        <w:t xml:space="preserve"> </w:t>
      </w:r>
      <w:r>
        <w:rPr>
          <w:rFonts w:ascii="Arial" w:hAnsi="Arial"/>
          <w:sz w:val="22"/>
          <w:szCs w:val="22"/>
        </w:rPr>
        <w:t xml:space="preserve">to be more effective than MEKi in dampening or preventing the ecological effects of UV in months 1 </w:t>
      </w:r>
      <w:ins w:id="297" w:author="boe" w:date="2020-06-01T11:38:00Z">
        <w:r w:rsidR="00A27DEE">
          <w:rPr>
            <w:rFonts w:ascii="Arial" w:hAnsi="Arial"/>
            <w:sz w:val="22"/>
            <w:szCs w:val="22"/>
          </w:rPr>
          <w:t xml:space="preserve">&amp; </w:t>
        </w:r>
      </w:ins>
      <w:del w:id="298" w:author="boe" w:date="2020-06-01T11:38:00Z">
        <w:r w:rsidDel="00A27DEE">
          <w:rPr>
            <w:rFonts w:ascii="Arial" w:hAnsi="Arial"/>
            <w:sz w:val="22"/>
            <w:szCs w:val="22"/>
          </w:rPr>
          <w:delText xml:space="preserve">and </w:delText>
        </w:r>
      </w:del>
      <w:r w:rsidR="00D4321C">
        <w:rPr>
          <w:rFonts w:ascii="Arial" w:hAnsi="Arial"/>
          <w:sz w:val="22"/>
          <w:szCs w:val="22"/>
        </w:rPr>
        <w:t>2</w:t>
      </w:r>
      <w:ins w:id="299" w:author="boe" w:date="2020-06-01T11:38:00Z">
        <w:r w:rsidR="00A27DEE">
          <w:rPr>
            <w:rFonts w:ascii="Arial" w:hAnsi="Arial"/>
            <w:sz w:val="22"/>
            <w:szCs w:val="22"/>
          </w:rPr>
          <w:t>,</w:t>
        </w:r>
      </w:ins>
      <w:r w:rsidR="00D4321C">
        <w:rPr>
          <w:rFonts w:ascii="Arial" w:hAnsi="Arial"/>
          <w:sz w:val="22"/>
          <w:szCs w:val="22"/>
        </w:rPr>
        <w:t xml:space="preserve"> and to </w:t>
      </w:r>
      <w:del w:id="300" w:author="boe" w:date="2020-06-01T11:39:00Z">
        <w:r w:rsidR="00D4321C" w:rsidDel="00A27DEE">
          <w:rPr>
            <w:rFonts w:ascii="Arial" w:hAnsi="Arial"/>
            <w:sz w:val="22"/>
            <w:szCs w:val="22"/>
          </w:rPr>
          <w:delText xml:space="preserve">ultimately </w:delText>
        </w:r>
      </w:del>
      <w:r w:rsidR="00D4321C">
        <w:rPr>
          <w:rFonts w:ascii="Arial" w:hAnsi="Arial"/>
          <w:sz w:val="22"/>
          <w:szCs w:val="22"/>
        </w:rPr>
        <w:t xml:space="preserve">cause a </w:t>
      </w:r>
      <w:del w:id="301" w:author="boe" w:date="2020-06-01T11:39:00Z">
        <w:r w:rsidR="00D4321C" w:rsidDel="00A27DEE">
          <w:rPr>
            <w:rFonts w:ascii="Arial" w:hAnsi="Arial"/>
            <w:sz w:val="22"/>
            <w:szCs w:val="22"/>
          </w:rPr>
          <w:delText xml:space="preserve">greater </w:delText>
        </w:r>
      </w:del>
      <w:r w:rsidR="00D4321C">
        <w:rPr>
          <w:rFonts w:ascii="Arial" w:hAnsi="Arial"/>
          <w:sz w:val="22"/>
          <w:szCs w:val="22"/>
        </w:rPr>
        <w:t xml:space="preserve">decrease in the number of lesions observed. </w:t>
      </w:r>
      <w:ins w:id="302" w:author="boe" w:date="2020-06-01T11:39:00Z">
        <w:r w:rsidR="00A27DEE">
          <w:rPr>
            <w:rFonts w:ascii="Arial" w:hAnsi="Arial"/>
            <w:sz w:val="22"/>
            <w:szCs w:val="22"/>
          </w:rPr>
          <w:t>W</w:t>
        </w:r>
      </w:ins>
      <w:del w:id="303" w:author="boe" w:date="2020-06-01T11:39:00Z">
        <w:r w:rsidR="00F7195A" w:rsidDel="00A27DEE">
          <w:rPr>
            <w:rFonts w:ascii="Arial" w:hAnsi="Arial"/>
            <w:sz w:val="22"/>
            <w:szCs w:val="22"/>
          </w:rPr>
          <w:delText>Importantly, w</w:delText>
        </w:r>
      </w:del>
      <w:r w:rsidR="00F7195A">
        <w:rPr>
          <w:rFonts w:ascii="Arial" w:hAnsi="Arial"/>
          <w:sz w:val="22"/>
          <w:szCs w:val="22"/>
        </w:rPr>
        <w:t xml:space="preserve">e expect to see a balancing of clade sizes (with decreased variance) but importantly a more equitable distribution of cells undergoing apoptosis and proliferation (as assessed by cleaved caspase 3 and BrdU incorporation on sections) across </w:t>
      </w:r>
      <w:r w:rsidR="00F9252E">
        <w:rPr>
          <w:rFonts w:ascii="Arial" w:hAnsi="Arial"/>
          <w:sz w:val="22"/>
          <w:szCs w:val="22"/>
        </w:rPr>
        <w:t xml:space="preserve">multiple </w:t>
      </w:r>
      <w:r w:rsidR="00F7195A">
        <w:rPr>
          <w:rFonts w:ascii="Arial" w:hAnsi="Arial"/>
          <w:sz w:val="22"/>
          <w:szCs w:val="22"/>
        </w:rPr>
        <w:t xml:space="preserve">clades.  </w:t>
      </w:r>
      <w:r w:rsidR="00E33BB9">
        <w:rPr>
          <w:rFonts w:ascii="Arial" w:hAnsi="Arial"/>
          <w:sz w:val="22"/>
          <w:szCs w:val="22"/>
        </w:rPr>
        <w:t xml:space="preserve">In contrast to control conditions, we expect </w:t>
      </w:r>
      <w:r w:rsidR="00E33BB9" w:rsidRPr="00DE6519">
        <w:rPr>
          <w:rFonts w:ascii="Arial" w:hAnsi="Arial"/>
          <w:sz w:val="22"/>
          <w:szCs w:val="22"/>
        </w:rPr>
        <w:t>diclofenac-treated</w:t>
      </w:r>
      <w:r w:rsidR="00E33BB9" w:rsidRPr="00E33BB9">
        <w:rPr>
          <w:rFonts w:ascii="Arial" w:hAnsi="Arial"/>
          <w:sz w:val="22"/>
          <w:szCs w:val="22"/>
        </w:rPr>
        <w:t xml:space="preserve"> epidermis</w:t>
      </w:r>
      <w:r w:rsidR="00E33BB9">
        <w:rPr>
          <w:rFonts w:ascii="Arial" w:hAnsi="Arial"/>
          <w:sz w:val="22"/>
          <w:szCs w:val="22"/>
        </w:rPr>
        <w:t xml:space="preserve"> and clades to exhibit </w:t>
      </w:r>
      <w:r w:rsidR="00E33BB9">
        <w:rPr>
          <w:rFonts w:ascii="Arial" w:hAnsi="Arial" w:cs="Arial"/>
          <w:color w:val="000000"/>
          <w:sz w:val="22"/>
          <w:szCs w:val="22"/>
        </w:rPr>
        <w:t xml:space="preserve">transcriptional and mutational heterogeneity closer to baseline </w:t>
      </w:r>
      <w:r w:rsidR="00946A82">
        <w:rPr>
          <w:rFonts w:ascii="Arial" w:hAnsi="Arial" w:cs="Arial"/>
          <w:color w:val="000000"/>
          <w:sz w:val="22"/>
          <w:szCs w:val="22"/>
        </w:rPr>
        <w:t xml:space="preserve">unexposed </w:t>
      </w:r>
      <w:r w:rsidR="00E33BB9">
        <w:rPr>
          <w:rFonts w:ascii="Arial" w:hAnsi="Arial" w:cs="Arial"/>
          <w:color w:val="000000"/>
          <w:sz w:val="22"/>
          <w:szCs w:val="22"/>
        </w:rPr>
        <w:t xml:space="preserve">samples as compared to control-treated </w:t>
      </w:r>
      <w:r w:rsidR="00946A82">
        <w:rPr>
          <w:rFonts w:ascii="Arial" w:hAnsi="Arial" w:cs="Arial"/>
          <w:color w:val="000000"/>
          <w:sz w:val="22"/>
          <w:szCs w:val="22"/>
        </w:rPr>
        <w:t xml:space="preserve">UV-exposed </w:t>
      </w:r>
      <w:r w:rsidR="00E33BB9">
        <w:rPr>
          <w:rFonts w:ascii="Arial" w:hAnsi="Arial" w:cs="Arial"/>
          <w:color w:val="000000"/>
          <w:sz w:val="22"/>
          <w:szCs w:val="22"/>
        </w:rPr>
        <w:t xml:space="preserve">samples. </w:t>
      </w:r>
    </w:p>
    <w:p w14:paraId="04C64843" w14:textId="77777777" w:rsidR="00EE2F6C" w:rsidRDefault="00EE2F6C" w:rsidP="00074E04">
      <w:pPr>
        <w:jc w:val="both"/>
        <w:rPr>
          <w:rFonts w:ascii="Arial" w:hAnsi="Arial"/>
          <w:sz w:val="22"/>
          <w:szCs w:val="22"/>
        </w:rPr>
      </w:pPr>
    </w:p>
    <w:p w14:paraId="2F11531C" w14:textId="30CCF337" w:rsidR="00142306" w:rsidRDefault="00E70630" w:rsidP="00074E04">
      <w:pPr>
        <w:jc w:val="both"/>
        <w:rPr>
          <w:rFonts w:ascii="Arial" w:hAnsi="Arial"/>
          <w:sz w:val="22"/>
          <w:szCs w:val="22"/>
        </w:rPr>
      </w:pPr>
      <w:r>
        <w:rPr>
          <w:rFonts w:ascii="Arial" w:hAnsi="Arial"/>
          <w:sz w:val="22"/>
          <w:szCs w:val="22"/>
        </w:rPr>
        <w:t xml:space="preserve">In Experiment 4, we expect </w:t>
      </w:r>
      <w:r w:rsidRPr="00DE6519">
        <w:rPr>
          <w:rFonts w:ascii="Arial" w:hAnsi="Arial"/>
          <w:i/>
          <w:sz w:val="22"/>
          <w:szCs w:val="22"/>
        </w:rPr>
        <w:t>Notch1</w:t>
      </w:r>
      <w:r>
        <w:rPr>
          <w:rFonts w:ascii="Arial" w:hAnsi="Arial"/>
          <w:sz w:val="22"/>
          <w:szCs w:val="22"/>
        </w:rPr>
        <w:t xml:space="preserve"> inactivation to accelerate or amplify the effects of UV more</w:t>
      </w:r>
      <w:r w:rsidR="00EC0501">
        <w:rPr>
          <w:rFonts w:ascii="Arial" w:hAnsi="Arial"/>
          <w:sz w:val="22"/>
          <w:szCs w:val="22"/>
        </w:rPr>
        <w:t xml:space="preserve"> </w:t>
      </w:r>
      <w:r>
        <w:rPr>
          <w:rFonts w:ascii="Arial" w:hAnsi="Arial"/>
          <w:sz w:val="22"/>
          <w:szCs w:val="22"/>
        </w:rPr>
        <w:t xml:space="preserve">so than </w:t>
      </w:r>
      <w:r w:rsidRPr="001D384A">
        <w:rPr>
          <w:rFonts w:ascii="Arial" w:hAnsi="Arial" w:cs="Arial"/>
          <w:i/>
          <w:color w:val="000000"/>
          <w:sz w:val="22"/>
          <w:szCs w:val="22"/>
        </w:rPr>
        <w:t>Trp5</w:t>
      </w:r>
      <w:r>
        <w:rPr>
          <w:rFonts w:ascii="Arial" w:hAnsi="Arial" w:cs="Arial"/>
          <w:i/>
          <w:color w:val="000000"/>
          <w:sz w:val="22"/>
          <w:szCs w:val="22"/>
        </w:rPr>
        <w:t>3</w:t>
      </w:r>
      <w:r>
        <w:rPr>
          <w:rFonts w:ascii="Arial" w:hAnsi="Arial"/>
          <w:sz w:val="22"/>
          <w:szCs w:val="22"/>
        </w:rPr>
        <w:t xml:space="preserve"> inactivation. </w:t>
      </w:r>
      <w:r w:rsidR="00F9252E">
        <w:rPr>
          <w:rFonts w:ascii="Arial" w:hAnsi="Arial"/>
          <w:sz w:val="22"/>
          <w:szCs w:val="22"/>
        </w:rPr>
        <w:t xml:space="preserve">In contrast to control conditions, we expect </w:t>
      </w:r>
      <w:r w:rsidR="00F9252E" w:rsidRPr="00DE6519">
        <w:rPr>
          <w:rFonts w:ascii="Arial" w:hAnsi="Arial"/>
          <w:i/>
          <w:sz w:val="22"/>
          <w:szCs w:val="22"/>
        </w:rPr>
        <w:t>Notch1</w:t>
      </w:r>
      <w:r w:rsidR="00F9252E">
        <w:rPr>
          <w:rFonts w:ascii="Arial" w:hAnsi="Arial"/>
          <w:sz w:val="22"/>
          <w:szCs w:val="22"/>
        </w:rPr>
        <w:t xml:space="preserve">-inactivated </w:t>
      </w:r>
      <w:del w:id="304" w:author="boe" w:date="2020-06-01T11:40:00Z">
        <w:r w:rsidR="00F9252E" w:rsidDel="00A27DEE">
          <w:rPr>
            <w:rFonts w:ascii="Arial" w:hAnsi="Arial"/>
            <w:sz w:val="22"/>
            <w:szCs w:val="22"/>
          </w:rPr>
          <w:delText xml:space="preserve">epidermis and </w:delText>
        </w:r>
      </w:del>
      <w:r w:rsidR="00F9252E">
        <w:rPr>
          <w:rFonts w:ascii="Arial" w:hAnsi="Arial"/>
          <w:sz w:val="22"/>
          <w:szCs w:val="22"/>
        </w:rPr>
        <w:t>clades to exhibit</w:t>
      </w:r>
      <w:r w:rsidR="00707ACB">
        <w:rPr>
          <w:rFonts w:ascii="Arial" w:hAnsi="Arial"/>
          <w:sz w:val="22"/>
          <w:szCs w:val="22"/>
        </w:rPr>
        <w:t xml:space="preserve"> </w:t>
      </w:r>
      <w:r w:rsidR="00946A82">
        <w:rPr>
          <w:rFonts w:ascii="Arial" w:hAnsi="Arial"/>
          <w:sz w:val="22"/>
          <w:szCs w:val="22"/>
        </w:rPr>
        <w:t xml:space="preserve"> </w:t>
      </w:r>
      <w:r w:rsidR="00F7195A">
        <w:rPr>
          <w:rFonts w:ascii="Arial" w:hAnsi="Arial"/>
          <w:sz w:val="22"/>
          <w:szCs w:val="22"/>
        </w:rPr>
        <w:t xml:space="preserve"> </w:t>
      </w:r>
      <w:r w:rsidR="00EC0501">
        <w:rPr>
          <w:rFonts w:ascii="Arial" w:hAnsi="Arial" w:cs="Arial"/>
          <w:color w:val="000000"/>
          <w:sz w:val="22"/>
          <w:szCs w:val="22"/>
        </w:rPr>
        <w:t>transcriptional and mutational heterogeneity</w:t>
      </w:r>
      <w:r w:rsidR="00F9252E">
        <w:rPr>
          <w:rFonts w:ascii="Arial" w:hAnsi="Arial" w:cs="Arial"/>
          <w:color w:val="000000"/>
          <w:sz w:val="22"/>
          <w:szCs w:val="22"/>
        </w:rPr>
        <w:t xml:space="preserve">, including enrichment for </w:t>
      </w:r>
      <w:r w:rsidR="00EC0501">
        <w:rPr>
          <w:rFonts w:ascii="Arial" w:hAnsi="Arial" w:cs="Arial"/>
          <w:color w:val="000000"/>
          <w:sz w:val="22"/>
          <w:szCs w:val="22"/>
        </w:rPr>
        <w:t>driver mutations or oncogenic signatures</w:t>
      </w:r>
      <w:r w:rsidR="00707ACB">
        <w:rPr>
          <w:rFonts w:ascii="Arial" w:hAnsi="Arial" w:cs="Arial"/>
          <w:color w:val="000000"/>
          <w:sz w:val="22"/>
          <w:szCs w:val="22"/>
        </w:rPr>
        <w:t xml:space="preserve"> that should </w:t>
      </w:r>
      <w:r w:rsidR="00F9252E">
        <w:rPr>
          <w:rFonts w:ascii="Arial" w:hAnsi="Arial" w:cs="Arial"/>
          <w:color w:val="000000"/>
          <w:sz w:val="22"/>
          <w:szCs w:val="22"/>
        </w:rPr>
        <w:t>correlate</w:t>
      </w:r>
      <w:r w:rsidR="00707ACB">
        <w:rPr>
          <w:rFonts w:ascii="Arial" w:hAnsi="Arial" w:cs="Arial"/>
          <w:color w:val="000000"/>
          <w:sz w:val="22"/>
          <w:szCs w:val="22"/>
        </w:rPr>
        <w:t xml:space="preserve"> with </w:t>
      </w:r>
      <w:r w:rsidR="00F9252E">
        <w:rPr>
          <w:rFonts w:ascii="Arial" w:hAnsi="Arial" w:cs="Arial"/>
          <w:color w:val="000000"/>
          <w:sz w:val="22"/>
          <w:szCs w:val="22"/>
        </w:rPr>
        <w:t>clade size. Within-mouse comparisons (</w:t>
      </w:r>
      <w:r w:rsidR="00F9252E" w:rsidRPr="00DE6519">
        <w:rPr>
          <w:rFonts w:ascii="Arial" w:hAnsi="Arial" w:cs="Arial"/>
          <w:b/>
          <w:color w:val="000000"/>
          <w:sz w:val="22"/>
          <w:szCs w:val="22"/>
        </w:rPr>
        <w:t>Fig. 8</w:t>
      </w:r>
      <w:r w:rsidR="00F9252E">
        <w:rPr>
          <w:rFonts w:ascii="Arial" w:hAnsi="Arial" w:cs="Arial"/>
          <w:color w:val="000000"/>
          <w:sz w:val="22"/>
          <w:szCs w:val="22"/>
        </w:rPr>
        <w:t xml:space="preserve">) </w:t>
      </w:r>
      <w:del w:id="305" w:author="boe" w:date="2020-06-01T11:41:00Z">
        <w:r w:rsidR="00F9252E" w:rsidDel="00A27DEE">
          <w:rPr>
            <w:rFonts w:ascii="Arial" w:hAnsi="Arial" w:cs="Arial"/>
            <w:color w:val="000000"/>
            <w:sz w:val="22"/>
            <w:szCs w:val="22"/>
          </w:rPr>
          <w:delText xml:space="preserve">will enable sampling </w:delText>
        </w:r>
      </w:del>
      <w:r w:rsidR="00F9252E">
        <w:rPr>
          <w:rFonts w:ascii="Arial" w:hAnsi="Arial" w:cs="Arial"/>
          <w:color w:val="000000"/>
          <w:sz w:val="22"/>
          <w:szCs w:val="22"/>
        </w:rPr>
        <w:t xml:space="preserve">of </w:t>
      </w:r>
      <w:r w:rsidR="00707ACB">
        <w:rPr>
          <w:rFonts w:ascii="Arial" w:hAnsi="Arial" w:cs="Arial"/>
          <w:color w:val="000000"/>
          <w:sz w:val="22"/>
          <w:szCs w:val="22"/>
        </w:rPr>
        <w:t xml:space="preserve">different </w:t>
      </w:r>
      <w:r w:rsidR="00F9252E">
        <w:rPr>
          <w:rFonts w:ascii="Arial" w:hAnsi="Arial" w:cs="Arial"/>
          <w:color w:val="000000"/>
          <w:sz w:val="22"/>
          <w:szCs w:val="22"/>
        </w:rPr>
        <w:t xml:space="preserve">clade sizes </w:t>
      </w:r>
      <w:ins w:id="306" w:author="boe" w:date="2020-06-01T11:41:00Z">
        <w:r w:rsidR="00A27DEE">
          <w:rPr>
            <w:rFonts w:ascii="Arial" w:hAnsi="Arial" w:cs="Arial"/>
            <w:color w:val="000000"/>
            <w:sz w:val="22"/>
            <w:szCs w:val="22"/>
          </w:rPr>
          <w:t xml:space="preserve">permits a definitive </w:t>
        </w:r>
      </w:ins>
      <w:del w:id="307" w:author="boe" w:date="2020-06-01T11:41:00Z">
        <w:r w:rsidR="00E33BB9" w:rsidDel="00A27DEE">
          <w:rPr>
            <w:rFonts w:ascii="Arial" w:hAnsi="Arial" w:cs="Arial"/>
            <w:color w:val="000000"/>
            <w:sz w:val="22"/>
            <w:szCs w:val="22"/>
          </w:rPr>
          <w:delText xml:space="preserve">to </w:delText>
        </w:r>
      </w:del>
      <w:r w:rsidR="00E33BB9">
        <w:rPr>
          <w:rFonts w:ascii="Arial" w:hAnsi="Arial" w:cs="Arial"/>
          <w:color w:val="000000"/>
          <w:sz w:val="22"/>
          <w:szCs w:val="22"/>
        </w:rPr>
        <w:t>test</w:t>
      </w:r>
      <w:del w:id="308" w:author="boe" w:date="2020-06-01T11:41:00Z">
        <w:r w:rsidR="00E33BB9" w:rsidDel="00A27DEE">
          <w:rPr>
            <w:rFonts w:ascii="Arial" w:hAnsi="Arial" w:cs="Arial"/>
            <w:color w:val="000000"/>
            <w:sz w:val="22"/>
            <w:szCs w:val="22"/>
          </w:rPr>
          <w:delText xml:space="preserve"> this definitively</w:delText>
        </w:r>
      </w:del>
      <w:r w:rsidR="00E33BB9">
        <w:rPr>
          <w:rFonts w:ascii="Arial" w:hAnsi="Arial" w:cs="Arial"/>
          <w:color w:val="000000"/>
          <w:sz w:val="22"/>
          <w:szCs w:val="22"/>
        </w:rPr>
        <w:t xml:space="preserve">. </w:t>
      </w:r>
    </w:p>
    <w:p w14:paraId="028D6B50" w14:textId="77777777" w:rsidR="00E70630" w:rsidRDefault="00E70630" w:rsidP="00074E04">
      <w:pPr>
        <w:jc w:val="both"/>
        <w:rPr>
          <w:rFonts w:ascii="Arial" w:hAnsi="Arial"/>
          <w:sz w:val="22"/>
          <w:szCs w:val="22"/>
        </w:rPr>
      </w:pPr>
    </w:p>
    <w:p w14:paraId="4690D60D" w14:textId="045AED66" w:rsidR="00EC0501" w:rsidDel="00A27DEE" w:rsidRDefault="00E70630" w:rsidP="00EC0501">
      <w:pPr>
        <w:jc w:val="both"/>
        <w:rPr>
          <w:del w:id="309" w:author="boe" w:date="2020-06-01T11:44:00Z"/>
          <w:rFonts w:ascii="Arial" w:hAnsi="Arial"/>
          <w:sz w:val="22"/>
          <w:szCs w:val="22"/>
        </w:rPr>
      </w:pPr>
      <w:commentRangeStart w:id="310"/>
      <w:del w:id="311" w:author="boe" w:date="2020-06-01T11:44:00Z">
        <w:r w:rsidDel="00A27DEE">
          <w:rPr>
            <w:rFonts w:ascii="Arial" w:hAnsi="Arial"/>
            <w:sz w:val="22"/>
            <w:szCs w:val="22"/>
          </w:rPr>
          <w:delText xml:space="preserve">Evolutionarily, we hypothesize </w:delText>
        </w:r>
        <w:r w:rsidR="00917E33" w:rsidDel="00A27DEE">
          <w:rPr>
            <w:rFonts w:ascii="Arial" w:hAnsi="Arial"/>
            <w:sz w:val="22"/>
            <w:szCs w:val="22"/>
          </w:rPr>
          <w:delText xml:space="preserve">that </w:delText>
        </w:r>
        <w:r w:rsidDel="00A27DEE">
          <w:rPr>
            <w:rFonts w:ascii="Arial" w:hAnsi="Arial"/>
            <w:sz w:val="22"/>
            <w:szCs w:val="22"/>
          </w:rPr>
          <w:delText xml:space="preserve">UV </w:delText>
        </w:r>
        <w:r w:rsidR="00917E33" w:rsidDel="00A27DEE">
          <w:rPr>
            <w:rFonts w:ascii="Arial" w:hAnsi="Arial"/>
            <w:sz w:val="22"/>
            <w:szCs w:val="22"/>
          </w:rPr>
          <w:delText xml:space="preserve">exposure </w:delText>
        </w:r>
        <w:r w:rsidDel="00A27DEE">
          <w:rPr>
            <w:rFonts w:ascii="Arial" w:hAnsi="Arial"/>
            <w:sz w:val="22"/>
            <w:szCs w:val="22"/>
          </w:rPr>
          <w:delText xml:space="preserve">during </w:delText>
        </w:r>
        <w:r w:rsidR="00EC0501" w:rsidDel="00A27DEE">
          <w:rPr>
            <w:rFonts w:ascii="Arial" w:hAnsi="Arial"/>
            <w:sz w:val="22"/>
            <w:szCs w:val="22"/>
          </w:rPr>
          <w:delText xml:space="preserve">the first </w:delText>
        </w:r>
        <w:r w:rsidDel="00A27DEE">
          <w:rPr>
            <w:rFonts w:ascii="Arial" w:hAnsi="Arial"/>
            <w:sz w:val="22"/>
            <w:szCs w:val="22"/>
          </w:rPr>
          <w:delText>one or two months will create diverse but non-specific mutations spread across different clades somewhat independent of their size.</w:delText>
        </w:r>
        <w:r w:rsidR="00EC0501" w:rsidDel="00A27DEE">
          <w:rPr>
            <w:rFonts w:ascii="Arial" w:hAnsi="Arial"/>
            <w:sz w:val="22"/>
            <w:szCs w:val="22"/>
          </w:rPr>
          <w:delText xml:space="preserve"> The </w:delText>
        </w:r>
        <w:r w:rsidR="00EC0501" w:rsidDel="00A27DEE">
          <w:rPr>
            <w:rFonts w:ascii="Arial" w:hAnsi="Arial" w:cs="Arial"/>
            <w:color w:val="000000"/>
            <w:sz w:val="22"/>
            <w:szCs w:val="22"/>
          </w:rPr>
          <w:delText>transcriptional and mutational heterogeneity (relative to non-UV samples) as seen in the single cell sequencing may include driver mutations or oncogenic signatures, but these will weakly correlate (or not at all) with clade sizes.  This heterogeneity should increase somewhat from month one to two but not linearly due to apoptosis and gene repair eliminating some mutations.</w:delText>
        </w:r>
        <w:r w:rsidDel="00A27DEE">
          <w:rPr>
            <w:rFonts w:ascii="Arial" w:hAnsi="Arial"/>
            <w:sz w:val="22"/>
            <w:szCs w:val="22"/>
          </w:rPr>
          <w:delText xml:space="preserve"> </w:delText>
        </w:r>
        <w:r w:rsidR="00EC0501" w:rsidDel="00A27DEE">
          <w:rPr>
            <w:rFonts w:ascii="Arial" w:hAnsi="Arial"/>
            <w:sz w:val="22"/>
            <w:szCs w:val="22"/>
          </w:rPr>
          <w:delText xml:space="preserve">These effects should manifest from all treatments in Experiment 2 and the early application of tamoxifen in Experiment 1. In Experiment 3, we expect </w:delText>
        </w:r>
        <w:r w:rsidR="003F561E" w:rsidDel="00A27DEE">
          <w:rPr>
            <w:rFonts w:ascii="Arial" w:hAnsi="Arial"/>
            <w:sz w:val="22"/>
            <w:szCs w:val="22"/>
          </w:rPr>
          <w:delText xml:space="preserve">neither </w:delText>
        </w:r>
        <w:r w:rsidR="00EC0501" w:rsidDel="00A27DEE">
          <w:rPr>
            <w:rFonts w:ascii="Arial" w:hAnsi="Arial"/>
            <w:sz w:val="22"/>
            <w:szCs w:val="22"/>
          </w:rPr>
          <w:delText>chemical disturbance to alter these effects of UV</w:delText>
        </w:r>
        <w:r w:rsidR="003F561E" w:rsidDel="00A27DEE">
          <w:rPr>
            <w:rFonts w:ascii="Arial" w:hAnsi="Arial"/>
            <w:sz w:val="22"/>
            <w:szCs w:val="22"/>
          </w:rPr>
          <w:delText xml:space="preserve">. </w:delText>
        </w:r>
        <w:r w:rsidR="00EC0501" w:rsidDel="00A27DEE">
          <w:rPr>
            <w:rFonts w:ascii="Arial" w:hAnsi="Arial"/>
            <w:sz w:val="22"/>
            <w:szCs w:val="22"/>
          </w:rPr>
          <w:delText xml:space="preserve">In Experiment 4, </w:delText>
        </w:r>
        <w:r w:rsidR="003F561E" w:rsidDel="00A27DEE">
          <w:rPr>
            <w:rFonts w:ascii="Arial" w:hAnsi="Arial"/>
            <w:sz w:val="22"/>
            <w:szCs w:val="22"/>
          </w:rPr>
          <w:delText xml:space="preserve">both </w:delText>
        </w:r>
        <w:r w:rsidR="00EC0501" w:rsidRPr="00B95EE0" w:rsidDel="00A27DEE">
          <w:rPr>
            <w:rFonts w:ascii="Arial" w:hAnsi="Arial"/>
            <w:i/>
            <w:sz w:val="22"/>
            <w:szCs w:val="22"/>
          </w:rPr>
          <w:delText>Notch1</w:delText>
        </w:r>
        <w:r w:rsidR="00EC0501" w:rsidDel="00A27DEE">
          <w:rPr>
            <w:rFonts w:ascii="Arial" w:hAnsi="Arial"/>
            <w:sz w:val="22"/>
            <w:szCs w:val="22"/>
          </w:rPr>
          <w:delText xml:space="preserve"> </w:delText>
        </w:r>
        <w:r w:rsidR="003F561E" w:rsidDel="00A27DEE">
          <w:rPr>
            <w:rFonts w:ascii="Arial" w:hAnsi="Arial"/>
            <w:sz w:val="22"/>
            <w:szCs w:val="22"/>
          </w:rPr>
          <w:delText xml:space="preserve">and </w:delText>
        </w:r>
        <w:r w:rsidR="00EC0501" w:rsidRPr="001D384A" w:rsidDel="00A27DEE">
          <w:rPr>
            <w:rFonts w:ascii="Arial" w:hAnsi="Arial" w:cs="Arial"/>
            <w:i/>
            <w:color w:val="000000"/>
            <w:sz w:val="22"/>
            <w:szCs w:val="22"/>
          </w:rPr>
          <w:delText>Trp5</w:delText>
        </w:r>
        <w:r w:rsidR="00EC0501" w:rsidDel="00A27DEE">
          <w:rPr>
            <w:rFonts w:ascii="Arial" w:hAnsi="Arial" w:cs="Arial"/>
            <w:i/>
            <w:color w:val="000000"/>
            <w:sz w:val="22"/>
            <w:szCs w:val="22"/>
          </w:rPr>
          <w:delText>3</w:delText>
        </w:r>
        <w:r w:rsidR="00EC0501" w:rsidDel="00A27DEE">
          <w:rPr>
            <w:rFonts w:ascii="Arial" w:hAnsi="Arial"/>
            <w:sz w:val="22"/>
            <w:szCs w:val="22"/>
          </w:rPr>
          <w:delText xml:space="preserve"> inactivation</w:delText>
        </w:r>
        <w:r w:rsidR="003F561E" w:rsidDel="00A27DEE">
          <w:rPr>
            <w:rFonts w:ascii="Arial" w:hAnsi="Arial"/>
            <w:sz w:val="22"/>
            <w:szCs w:val="22"/>
          </w:rPr>
          <w:delText xml:space="preserve"> may retard the elimination of damaging mutations, and so they may slightly or moderately amplify the evolutionary effects of UV during months 1</w:delText>
        </w:r>
        <w:r w:rsidR="00D04E3F" w:rsidDel="00A27DEE">
          <w:rPr>
            <w:rFonts w:ascii="Arial" w:hAnsi="Arial"/>
            <w:sz w:val="22"/>
            <w:szCs w:val="22"/>
          </w:rPr>
          <w:delText xml:space="preserve"> </w:delText>
        </w:r>
        <w:r w:rsidR="003F561E" w:rsidDel="00A27DEE">
          <w:rPr>
            <w:rFonts w:ascii="Arial" w:hAnsi="Arial"/>
            <w:sz w:val="22"/>
            <w:szCs w:val="22"/>
          </w:rPr>
          <w:delText>&amp;</w:delText>
        </w:r>
        <w:r w:rsidR="00D04E3F" w:rsidDel="00A27DEE">
          <w:rPr>
            <w:rFonts w:ascii="Arial" w:hAnsi="Arial"/>
            <w:sz w:val="22"/>
            <w:szCs w:val="22"/>
          </w:rPr>
          <w:delText xml:space="preserve"> </w:delText>
        </w:r>
        <w:r w:rsidR="003F561E" w:rsidDel="00A27DEE">
          <w:rPr>
            <w:rFonts w:ascii="Arial" w:hAnsi="Arial"/>
            <w:sz w:val="22"/>
            <w:szCs w:val="22"/>
          </w:rPr>
          <w:delText>2</w:delText>
        </w:r>
        <w:r w:rsidR="00EC0501" w:rsidDel="00A27DEE">
          <w:rPr>
            <w:rFonts w:ascii="Arial" w:hAnsi="Arial"/>
            <w:sz w:val="22"/>
            <w:szCs w:val="22"/>
          </w:rPr>
          <w:delText xml:space="preserve">. </w:delText>
        </w:r>
      </w:del>
      <w:commentRangeEnd w:id="310"/>
      <w:r w:rsidR="0083285E">
        <w:rPr>
          <w:rStyle w:val="CommentReference"/>
        </w:rPr>
        <w:commentReference w:id="310"/>
      </w:r>
    </w:p>
    <w:p w14:paraId="48D289AA" w14:textId="2F521382" w:rsidR="00081B1D" w:rsidRPr="005B0727" w:rsidDel="00A27DEE" w:rsidRDefault="00081B1D" w:rsidP="00074E04">
      <w:pPr>
        <w:jc w:val="both"/>
        <w:rPr>
          <w:del w:id="312" w:author="boe" w:date="2020-06-01T11:45:00Z"/>
          <w:rFonts w:ascii="Arial" w:hAnsi="Arial"/>
          <w:color w:val="000000" w:themeColor="text1"/>
          <w:sz w:val="22"/>
          <w:szCs w:val="22"/>
          <w:u w:val="single"/>
        </w:rPr>
      </w:pPr>
    </w:p>
    <w:p w14:paraId="34E1AA6E" w14:textId="77777777" w:rsidR="00A368BC" w:rsidRPr="005B0727" w:rsidRDefault="00765FE7" w:rsidP="00765FE7">
      <w:pPr>
        <w:jc w:val="both"/>
        <w:rPr>
          <w:rFonts w:ascii="Arial" w:hAnsi="Arial" w:cs="Arial"/>
          <w:b/>
          <w:color w:val="000000" w:themeColor="text1"/>
          <w:sz w:val="22"/>
          <w:szCs w:val="22"/>
        </w:rPr>
      </w:pPr>
      <w:r w:rsidRPr="005B0727">
        <w:rPr>
          <w:rFonts w:ascii="Arial" w:hAnsi="Arial" w:cs="Arial"/>
          <w:b/>
          <w:color w:val="000000" w:themeColor="text1"/>
          <w:sz w:val="22"/>
          <w:szCs w:val="22"/>
        </w:rPr>
        <w:t>Aim 2:  Characterize the clonal dynamics of cancer initiation</w:t>
      </w:r>
      <w:r w:rsidR="00197E9D" w:rsidRPr="005B0727">
        <w:rPr>
          <w:rFonts w:ascii="Arial" w:hAnsi="Arial" w:cs="Arial"/>
          <w:b/>
          <w:color w:val="000000" w:themeColor="text1"/>
          <w:sz w:val="22"/>
          <w:szCs w:val="22"/>
        </w:rPr>
        <w:t xml:space="preserve"> </w:t>
      </w:r>
    </w:p>
    <w:p w14:paraId="7930963F" w14:textId="23FC94BB" w:rsidR="00C77F73" w:rsidRDefault="00333E92" w:rsidP="00C77F73">
      <w:pPr>
        <w:jc w:val="both"/>
        <w:rPr>
          <w:rFonts w:ascii="Arial" w:hAnsi="Arial"/>
          <w:sz w:val="22"/>
          <w:szCs w:val="22"/>
        </w:rPr>
      </w:pPr>
      <w:r w:rsidRPr="005B0727">
        <w:rPr>
          <w:rFonts w:ascii="Arial" w:hAnsi="Arial" w:cs="Arial"/>
          <w:i/>
          <w:color w:val="000000" w:themeColor="text1"/>
          <w:sz w:val="22"/>
          <w:szCs w:val="22"/>
        </w:rPr>
        <w:t>Rationale</w:t>
      </w:r>
      <w:r w:rsidRPr="005B0727">
        <w:rPr>
          <w:rFonts w:ascii="Arial" w:hAnsi="Arial" w:cs="Arial"/>
          <w:color w:val="000000" w:themeColor="text1"/>
          <w:sz w:val="22"/>
          <w:szCs w:val="22"/>
        </w:rPr>
        <w:t xml:space="preserve">: </w:t>
      </w:r>
      <w:r w:rsidR="00CC65F5" w:rsidRPr="005B0727">
        <w:rPr>
          <w:rFonts w:ascii="Arial" w:hAnsi="Arial" w:cs="Arial"/>
          <w:color w:val="000000" w:themeColor="text1"/>
          <w:sz w:val="22"/>
          <w:szCs w:val="22"/>
        </w:rPr>
        <w:t xml:space="preserve">A key novelty in our model of cancer initiation is the interplay between the ecological and evolutionary processes. </w:t>
      </w:r>
      <w:r w:rsidR="00707ACB" w:rsidRPr="005B0727">
        <w:rPr>
          <w:rFonts w:ascii="Arial" w:hAnsi="Arial" w:cs="Arial"/>
          <w:color w:val="000000" w:themeColor="text1"/>
          <w:sz w:val="22"/>
          <w:szCs w:val="22"/>
        </w:rPr>
        <w:t xml:space="preserve">In the first two months of UV, </w:t>
      </w:r>
      <w:r w:rsidR="00492FAD" w:rsidRPr="005B0727">
        <w:rPr>
          <w:rFonts w:ascii="Arial" w:hAnsi="Arial" w:cs="Arial"/>
          <w:color w:val="000000" w:themeColor="text1"/>
          <w:sz w:val="22"/>
          <w:szCs w:val="22"/>
        </w:rPr>
        <w:t xml:space="preserve">it is the ecological dynamics and not the evolutionary dynamics that </w:t>
      </w:r>
      <w:r w:rsidR="00492FAD" w:rsidRPr="005B0727">
        <w:rPr>
          <w:rFonts w:ascii="Arial" w:hAnsi="Arial" w:cs="Arial"/>
          <w:color w:val="000000" w:themeColor="text1"/>
          <w:sz w:val="22"/>
          <w:szCs w:val="22"/>
        </w:rPr>
        <w:lastRenderedPageBreak/>
        <w:t xml:space="preserve">propel the next phase of cancer initiation.  </w:t>
      </w:r>
      <w:r w:rsidR="00C77F73" w:rsidRPr="005B0727">
        <w:rPr>
          <w:rFonts w:ascii="Arial" w:hAnsi="Arial"/>
          <w:color w:val="000000" w:themeColor="text1"/>
          <w:sz w:val="22"/>
          <w:szCs w:val="22"/>
        </w:rPr>
        <w:t>Evolutionarily, we hypothesize that 3 months of UV exposure will create diverse and oncogenic-specific mutations that will begin to concentrate in the larger clades.  Within clade heterogeneity will begin to supersede between clade heterogeneity. D</w:t>
      </w:r>
      <w:r w:rsidR="00C77F73" w:rsidRPr="005B0727">
        <w:rPr>
          <w:rFonts w:ascii="Arial" w:hAnsi="Arial" w:cs="Arial"/>
          <w:color w:val="000000" w:themeColor="text1"/>
          <w:sz w:val="22"/>
          <w:szCs w:val="22"/>
        </w:rPr>
        <w:t>river mutations or oncogenic signatures will correlate with clade sizes.  This heterogeneity should</w:t>
      </w:r>
      <w:ins w:id="313" w:author="boe" w:date="2020-06-01T11:46:00Z">
        <w:r w:rsidR="005C1765">
          <w:rPr>
            <w:rFonts w:ascii="Arial" w:hAnsi="Arial" w:cs="Arial"/>
            <w:color w:val="000000" w:themeColor="text1"/>
            <w:sz w:val="22"/>
            <w:szCs w:val="22"/>
          </w:rPr>
          <w:t xml:space="preserve"> be </w:t>
        </w:r>
      </w:ins>
      <w:del w:id="314" w:author="boe" w:date="2020-06-01T11:46:00Z">
        <w:r w:rsidR="00C77F73" w:rsidRPr="005B0727" w:rsidDel="005C1765">
          <w:rPr>
            <w:rFonts w:ascii="Arial" w:hAnsi="Arial" w:cs="Arial"/>
            <w:color w:val="000000" w:themeColor="text1"/>
            <w:sz w:val="22"/>
            <w:szCs w:val="22"/>
          </w:rPr>
          <w:delText xml:space="preserve"> increase </w:delText>
        </w:r>
      </w:del>
      <w:r w:rsidR="00C77F73" w:rsidRPr="005B0727">
        <w:rPr>
          <w:rFonts w:ascii="Arial" w:hAnsi="Arial" w:cs="Arial"/>
          <w:color w:val="000000" w:themeColor="text1"/>
          <w:sz w:val="22"/>
          <w:szCs w:val="22"/>
        </w:rPr>
        <w:t>substant</w:t>
      </w:r>
      <w:del w:id="315" w:author="boe" w:date="2020-06-01T11:46:00Z">
        <w:r w:rsidR="00C77F73" w:rsidRPr="005B0727" w:rsidDel="005C1765">
          <w:rPr>
            <w:rFonts w:ascii="Arial" w:hAnsi="Arial" w:cs="Arial"/>
            <w:color w:val="000000" w:themeColor="text1"/>
            <w:sz w:val="22"/>
            <w:szCs w:val="22"/>
          </w:rPr>
          <w:delText>ially</w:delText>
        </w:r>
      </w:del>
      <w:r w:rsidR="00C77F73" w:rsidRPr="005B0727">
        <w:rPr>
          <w:rFonts w:ascii="Arial" w:hAnsi="Arial" w:cs="Arial"/>
          <w:color w:val="000000" w:themeColor="text1"/>
          <w:sz w:val="22"/>
          <w:szCs w:val="22"/>
        </w:rPr>
        <w:t xml:space="preserve"> by month 4.  In phase 2, </w:t>
      </w:r>
      <w:r w:rsidR="00707ACB" w:rsidRPr="005B0727">
        <w:rPr>
          <w:rFonts w:ascii="Arial" w:hAnsi="Arial" w:cs="Arial"/>
          <w:color w:val="000000" w:themeColor="text1"/>
          <w:sz w:val="22"/>
          <w:szCs w:val="22"/>
        </w:rPr>
        <w:t xml:space="preserve">we hypothesize </w:t>
      </w:r>
      <w:r w:rsidR="00C77F73" w:rsidRPr="005B0727">
        <w:rPr>
          <w:rFonts w:ascii="Arial" w:hAnsi="Arial" w:cs="Arial"/>
          <w:color w:val="000000" w:themeColor="text1"/>
          <w:sz w:val="22"/>
          <w:szCs w:val="22"/>
        </w:rPr>
        <w:t xml:space="preserve">a feedback between clade size and genetic variability. </w:t>
      </w:r>
      <w:ins w:id="316" w:author="boe" w:date="2020-06-01T11:47:00Z">
        <w:r w:rsidR="005C1765">
          <w:rPr>
            <w:rFonts w:ascii="Arial" w:hAnsi="Arial" w:cs="Arial"/>
            <w:color w:val="000000" w:themeColor="text1"/>
            <w:sz w:val="22"/>
            <w:szCs w:val="22"/>
          </w:rPr>
          <w:t>T</w:t>
        </w:r>
      </w:ins>
      <w:del w:id="317" w:author="boe" w:date="2020-06-01T11:47:00Z">
        <w:r w:rsidR="00C77F73" w:rsidRPr="005B0727" w:rsidDel="005C1765">
          <w:rPr>
            <w:rFonts w:ascii="Arial" w:hAnsi="Arial" w:cs="Arial"/>
            <w:color w:val="000000" w:themeColor="text1"/>
            <w:sz w:val="22"/>
            <w:szCs w:val="22"/>
          </w:rPr>
          <w:delText xml:space="preserve"> Thus, t</w:delText>
        </w:r>
      </w:del>
      <w:r w:rsidR="00C77F73" w:rsidRPr="005B0727">
        <w:rPr>
          <w:rFonts w:ascii="Arial" w:hAnsi="Arial" w:cs="Arial"/>
          <w:color w:val="000000" w:themeColor="text1"/>
          <w:sz w:val="22"/>
          <w:szCs w:val="22"/>
        </w:rPr>
        <w:t xml:space="preserve">hose experiments that increase CV, cell compaction, and inter-digitation should also promote genetic variability and the concentration of pathogenic mutations within </w:t>
      </w:r>
      <w:del w:id="318" w:author="boe" w:date="2020-06-01T11:47:00Z">
        <w:r w:rsidR="00C77F73" w:rsidRPr="005B0727" w:rsidDel="005C1765">
          <w:rPr>
            <w:rFonts w:ascii="Arial" w:hAnsi="Arial" w:cs="Arial"/>
            <w:color w:val="000000" w:themeColor="text1"/>
            <w:sz w:val="22"/>
            <w:szCs w:val="22"/>
          </w:rPr>
          <w:delText xml:space="preserve">the </w:delText>
        </w:r>
      </w:del>
      <w:r w:rsidR="00C77F73" w:rsidRPr="005B0727">
        <w:rPr>
          <w:rFonts w:ascii="Arial" w:hAnsi="Arial" w:cs="Arial"/>
          <w:color w:val="000000" w:themeColor="text1"/>
          <w:sz w:val="22"/>
          <w:szCs w:val="22"/>
        </w:rPr>
        <w:t>larger clades.</w:t>
      </w:r>
      <w:r w:rsidR="00C77F73" w:rsidRPr="005B0727">
        <w:rPr>
          <w:rFonts w:ascii="Arial" w:hAnsi="Arial"/>
          <w:color w:val="000000" w:themeColor="text1"/>
          <w:sz w:val="22"/>
          <w:szCs w:val="22"/>
        </w:rPr>
        <w:t xml:space="preserve"> </w:t>
      </w:r>
      <w:r w:rsidR="00707ACB" w:rsidRPr="005B0727">
        <w:rPr>
          <w:rFonts w:ascii="Arial" w:hAnsi="Arial"/>
          <w:color w:val="000000" w:themeColor="text1"/>
          <w:sz w:val="22"/>
          <w:szCs w:val="22"/>
        </w:rPr>
        <w:t>I</w:t>
      </w:r>
      <w:r w:rsidR="00C77F73" w:rsidRPr="005B0727">
        <w:rPr>
          <w:rFonts w:ascii="Arial" w:hAnsi="Arial"/>
          <w:color w:val="000000" w:themeColor="text1"/>
          <w:sz w:val="22"/>
          <w:szCs w:val="22"/>
        </w:rPr>
        <w:t xml:space="preserve">n molecular genetic terms, we hypothesize that the scRNAseq data, as </w:t>
      </w:r>
      <w:r w:rsidR="0059587E" w:rsidRPr="005B0727">
        <w:rPr>
          <w:rFonts w:ascii="Arial" w:hAnsi="Arial"/>
          <w:color w:val="000000" w:themeColor="text1"/>
          <w:sz w:val="22"/>
          <w:szCs w:val="22"/>
        </w:rPr>
        <w:t>analyzed</w:t>
      </w:r>
      <w:r w:rsidR="00C77F73" w:rsidRPr="005B0727">
        <w:rPr>
          <w:rFonts w:ascii="Arial" w:hAnsi="Arial"/>
          <w:color w:val="000000" w:themeColor="text1"/>
          <w:sz w:val="22"/>
          <w:szCs w:val="22"/>
        </w:rPr>
        <w:t xml:space="preserve"> to reveal cellular </w:t>
      </w:r>
      <w:del w:id="319" w:author="boe" w:date="2020-06-01T11:47:00Z">
        <w:r w:rsidR="00C77F73" w:rsidRPr="005B0727" w:rsidDel="005C1765">
          <w:rPr>
            <w:rFonts w:ascii="Arial" w:hAnsi="Arial"/>
            <w:color w:val="000000" w:themeColor="text1"/>
            <w:sz w:val="22"/>
            <w:szCs w:val="22"/>
          </w:rPr>
          <w:delText xml:space="preserve">(differentiation, proliferative) </w:delText>
        </w:r>
      </w:del>
      <w:r w:rsidR="00C77F73" w:rsidRPr="005B0727">
        <w:rPr>
          <w:rFonts w:ascii="Arial" w:hAnsi="Arial"/>
          <w:color w:val="000000" w:themeColor="text1"/>
          <w:sz w:val="22"/>
          <w:szCs w:val="22"/>
        </w:rPr>
        <w:t xml:space="preserve">states, transcriptional states, </w:t>
      </w:r>
      <w:r w:rsidR="00E36FEA" w:rsidRPr="005B0727">
        <w:rPr>
          <w:rFonts w:ascii="Arial" w:hAnsi="Arial"/>
          <w:color w:val="000000" w:themeColor="text1"/>
          <w:sz w:val="22"/>
          <w:szCs w:val="22"/>
        </w:rPr>
        <w:t xml:space="preserve">and </w:t>
      </w:r>
      <w:r w:rsidR="00C77F73" w:rsidRPr="005B0727">
        <w:rPr>
          <w:rFonts w:ascii="Arial" w:hAnsi="Arial"/>
          <w:color w:val="000000" w:themeColor="text1"/>
          <w:sz w:val="22"/>
          <w:szCs w:val="22"/>
        </w:rPr>
        <w:t>genetic subpopulations (CNV)</w:t>
      </w:r>
      <w:r w:rsidR="0059587E" w:rsidRPr="005B0727">
        <w:rPr>
          <w:rFonts w:ascii="Arial" w:hAnsi="Arial"/>
          <w:color w:val="000000" w:themeColor="text1"/>
          <w:sz w:val="22"/>
          <w:szCs w:val="22"/>
        </w:rPr>
        <w:t xml:space="preserve"> will reveal a greater diversity of </w:t>
      </w:r>
      <w:del w:id="320" w:author="boe" w:date="2020-06-01T11:48:00Z">
        <w:r w:rsidR="00E36FEA" w:rsidRPr="005B0727" w:rsidDel="005C1765">
          <w:rPr>
            <w:rFonts w:ascii="Arial" w:hAnsi="Arial"/>
            <w:color w:val="000000" w:themeColor="text1"/>
            <w:sz w:val="22"/>
            <w:szCs w:val="22"/>
          </w:rPr>
          <w:delText xml:space="preserve">transcriptional </w:delText>
        </w:r>
      </w:del>
      <w:r w:rsidR="00E36FEA" w:rsidRPr="005B0727">
        <w:rPr>
          <w:rFonts w:ascii="Arial" w:hAnsi="Arial"/>
          <w:color w:val="000000" w:themeColor="text1"/>
          <w:sz w:val="22"/>
          <w:szCs w:val="22"/>
        </w:rPr>
        <w:t>states and genetic subpopulations</w:t>
      </w:r>
      <w:ins w:id="321" w:author="boe" w:date="2020-06-01T11:48:00Z">
        <w:r w:rsidR="005C1765">
          <w:rPr>
            <w:rFonts w:ascii="Arial" w:hAnsi="Arial"/>
            <w:color w:val="000000" w:themeColor="text1"/>
            <w:sz w:val="22"/>
            <w:szCs w:val="22"/>
          </w:rPr>
          <w:t xml:space="preserve">. Further, </w:t>
        </w:r>
      </w:ins>
      <w:del w:id="322" w:author="boe" w:date="2020-06-01T11:48:00Z">
        <w:r w:rsidR="00E36FEA" w:rsidRPr="005B0727" w:rsidDel="005C1765">
          <w:rPr>
            <w:rFonts w:ascii="Arial" w:hAnsi="Arial"/>
            <w:color w:val="000000" w:themeColor="text1"/>
            <w:sz w:val="22"/>
            <w:szCs w:val="22"/>
          </w:rPr>
          <w:delText xml:space="preserve">, but that </w:delText>
        </w:r>
      </w:del>
      <w:r w:rsidR="00E36FEA" w:rsidRPr="005B0727">
        <w:rPr>
          <w:rFonts w:ascii="Arial" w:hAnsi="Arial"/>
          <w:color w:val="000000" w:themeColor="text1"/>
          <w:sz w:val="22"/>
          <w:szCs w:val="22"/>
        </w:rPr>
        <w:t xml:space="preserve">the largest clades will </w:t>
      </w:r>
      <w:del w:id="323" w:author="boe" w:date="2020-06-01T11:48:00Z">
        <w:r w:rsidR="00E36FEA" w:rsidRPr="005B0727" w:rsidDel="005C1765">
          <w:rPr>
            <w:rFonts w:ascii="Arial" w:hAnsi="Arial"/>
            <w:color w:val="000000" w:themeColor="text1"/>
            <w:sz w:val="22"/>
            <w:szCs w:val="22"/>
          </w:rPr>
          <w:delText xml:space="preserve">consistently </w:delText>
        </w:r>
      </w:del>
      <w:r w:rsidR="00E36FEA" w:rsidRPr="005B0727">
        <w:rPr>
          <w:rFonts w:ascii="Arial" w:hAnsi="Arial"/>
          <w:color w:val="000000" w:themeColor="text1"/>
          <w:sz w:val="22"/>
          <w:szCs w:val="22"/>
        </w:rPr>
        <w:t xml:space="preserve">show decreased differentiation, </w:t>
      </w:r>
      <w:r w:rsidR="0027705E" w:rsidRPr="005B0727">
        <w:rPr>
          <w:rFonts w:ascii="Arial" w:hAnsi="Arial"/>
          <w:color w:val="000000" w:themeColor="text1"/>
          <w:sz w:val="22"/>
          <w:szCs w:val="22"/>
        </w:rPr>
        <w:t xml:space="preserve">more </w:t>
      </w:r>
      <w:r w:rsidR="00E36FEA" w:rsidRPr="005B0727">
        <w:rPr>
          <w:rFonts w:ascii="Arial" w:hAnsi="Arial"/>
          <w:color w:val="000000" w:themeColor="text1"/>
          <w:sz w:val="22"/>
          <w:szCs w:val="22"/>
        </w:rPr>
        <w:t>oncogenic and proliferative transcriptional programs</w:t>
      </w:r>
      <w:r w:rsidR="0027705E" w:rsidRPr="005B0727">
        <w:rPr>
          <w:rFonts w:ascii="Arial" w:hAnsi="Arial"/>
          <w:color w:val="000000" w:themeColor="text1"/>
          <w:sz w:val="22"/>
          <w:szCs w:val="22"/>
        </w:rPr>
        <w:t>,</w:t>
      </w:r>
      <w:r w:rsidR="00E36FEA" w:rsidRPr="005B0727">
        <w:rPr>
          <w:rFonts w:ascii="Arial" w:hAnsi="Arial"/>
          <w:color w:val="000000" w:themeColor="text1"/>
          <w:sz w:val="22"/>
          <w:szCs w:val="22"/>
        </w:rPr>
        <w:t xml:space="preserve"> and enrichment for mutations in genes </w:t>
      </w:r>
      <w:r w:rsidR="00E36FEA">
        <w:rPr>
          <w:rFonts w:ascii="Arial" w:hAnsi="Arial"/>
          <w:sz w:val="22"/>
          <w:szCs w:val="22"/>
        </w:rPr>
        <w:t>related to cuSCC pathogenesis.</w:t>
      </w:r>
    </w:p>
    <w:p w14:paraId="413C975B" w14:textId="77777777" w:rsidR="00E36FEA" w:rsidRDefault="00E36FEA" w:rsidP="00C77F73">
      <w:pPr>
        <w:jc w:val="both"/>
        <w:rPr>
          <w:rFonts w:ascii="Arial" w:hAnsi="Arial"/>
          <w:sz w:val="22"/>
          <w:szCs w:val="22"/>
        </w:rPr>
      </w:pPr>
    </w:p>
    <w:p w14:paraId="05709E60" w14:textId="6DA009E4" w:rsidR="00333E92" w:rsidRDefault="00F35A65" w:rsidP="00333E92">
      <w:pPr>
        <w:jc w:val="both"/>
        <w:rPr>
          <w:rFonts w:ascii="Arial" w:hAnsi="Arial"/>
          <w:sz w:val="22"/>
          <w:szCs w:val="22"/>
        </w:rPr>
      </w:pPr>
      <w:r>
        <w:rPr>
          <w:rFonts w:ascii="Arial" w:hAnsi="Arial" w:cs="Arial"/>
          <w:color w:val="000000"/>
          <w:sz w:val="22"/>
          <w:szCs w:val="22"/>
        </w:rPr>
        <w:t xml:space="preserve">In phase </w:t>
      </w:r>
      <w:r w:rsidR="0097445F">
        <w:rPr>
          <w:rFonts w:ascii="Arial" w:hAnsi="Arial" w:cs="Arial"/>
          <w:color w:val="000000"/>
          <w:sz w:val="22"/>
          <w:szCs w:val="22"/>
        </w:rPr>
        <w:t xml:space="preserve">2 </w:t>
      </w:r>
      <w:r>
        <w:rPr>
          <w:rFonts w:ascii="Arial" w:hAnsi="Arial" w:cs="Arial"/>
          <w:color w:val="000000"/>
          <w:sz w:val="22"/>
          <w:szCs w:val="22"/>
        </w:rPr>
        <w:t xml:space="preserve">some clades of progenitor and basal cells now service a larger volume of subcutaneous cells and a larger surface area of epidermis.  </w:t>
      </w:r>
      <w:ins w:id="324" w:author="boe" w:date="2020-06-01T11:49:00Z">
        <w:r w:rsidR="005C1765">
          <w:rPr>
            <w:rFonts w:ascii="Arial" w:hAnsi="Arial" w:cs="Arial"/>
            <w:color w:val="000000"/>
            <w:sz w:val="22"/>
            <w:szCs w:val="22"/>
          </w:rPr>
          <w:t>T</w:t>
        </w:r>
      </w:ins>
      <w:del w:id="325" w:author="boe" w:date="2020-06-01T11:49:00Z">
        <w:r w:rsidDel="005C1765">
          <w:rPr>
            <w:rFonts w:ascii="Arial" w:hAnsi="Arial" w:cs="Arial"/>
            <w:color w:val="000000"/>
            <w:sz w:val="22"/>
            <w:szCs w:val="22"/>
          </w:rPr>
          <w:delText>Additionally</w:delText>
        </w:r>
        <w:r w:rsidR="005B0727" w:rsidDel="005C1765">
          <w:rPr>
            <w:rFonts w:ascii="Arial" w:hAnsi="Arial" w:cs="Arial"/>
            <w:color w:val="000000"/>
            <w:sz w:val="22"/>
            <w:szCs w:val="22"/>
          </w:rPr>
          <w:delText>,</w:delText>
        </w:r>
        <w:r w:rsidDel="005C1765">
          <w:rPr>
            <w:rFonts w:ascii="Arial" w:hAnsi="Arial" w:cs="Arial"/>
            <w:color w:val="000000"/>
            <w:sz w:val="22"/>
            <w:szCs w:val="22"/>
          </w:rPr>
          <w:delText xml:space="preserve"> t</w:delText>
        </w:r>
      </w:del>
      <w:r>
        <w:rPr>
          <w:rFonts w:ascii="Arial" w:hAnsi="Arial" w:cs="Arial"/>
          <w:color w:val="000000"/>
          <w:sz w:val="22"/>
          <w:szCs w:val="22"/>
        </w:rPr>
        <w:t xml:space="preserve">hey may </w:t>
      </w:r>
      <w:ins w:id="326" w:author="boe" w:date="2020-06-01T11:49:00Z">
        <w:r w:rsidR="005C1765">
          <w:rPr>
            <w:rFonts w:ascii="Arial" w:hAnsi="Arial" w:cs="Arial"/>
            <w:color w:val="000000"/>
            <w:sz w:val="22"/>
            <w:szCs w:val="22"/>
          </w:rPr>
          <w:t xml:space="preserve">also </w:t>
        </w:r>
      </w:ins>
      <w:r>
        <w:rPr>
          <w:rFonts w:ascii="Arial" w:hAnsi="Arial" w:cs="Arial"/>
          <w:color w:val="000000"/>
          <w:sz w:val="22"/>
          <w:szCs w:val="22"/>
        </w:rPr>
        <w:t>disproportionately contribute to additional progenitor or basal cells.  In this way</w:t>
      </w:r>
      <w:ins w:id="327" w:author="boe" w:date="2020-06-01T11:49:00Z">
        <w:r w:rsidR="005C1765">
          <w:rPr>
            <w:rFonts w:ascii="Arial" w:hAnsi="Arial" w:cs="Arial"/>
            <w:color w:val="000000"/>
            <w:sz w:val="22"/>
            <w:szCs w:val="22"/>
          </w:rPr>
          <w:t>,</w:t>
        </w:r>
      </w:ins>
      <w:r>
        <w:rPr>
          <w:rFonts w:ascii="Arial" w:hAnsi="Arial" w:cs="Arial"/>
          <w:color w:val="000000"/>
          <w:sz w:val="22"/>
          <w:szCs w:val="22"/>
        </w:rPr>
        <w:t xml:space="preserve"> these clades may shift from acting cooperatively with adjacent clades to competing with these clades resulting in some clades “stealing” and occupying space. </w:t>
      </w:r>
      <w:ins w:id="328" w:author="boe" w:date="2020-06-01T11:49:00Z">
        <w:r w:rsidR="005C1765">
          <w:rPr>
            <w:rFonts w:ascii="Arial" w:hAnsi="Arial" w:cs="Arial"/>
            <w:color w:val="000000"/>
            <w:sz w:val="22"/>
            <w:szCs w:val="22"/>
          </w:rPr>
          <w:t>The</w:t>
        </w:r>
      </w:ins>
      <w:del w:id="329" w:author="boe" w:date="2020-06-01T11:49:00Z">
        <w:r w:rsidDel="005C1765">
          <w:rPr>
            <w:rFonts w:ascii="Arial" w:hAnsi="Arial" w:cs="Arial"/>
            <w:color w:val="000000"/>
            <w:sz w:val="22"/>
            <w:szCs w:val="22"/>
          </w:rPr>
          <w:delText xml:space="preserve"> They</w:delText>
        </w:r>
      </w:del>
      <w:r>
        <w:rPr>
          <w:rFonts w:ascii="Arial" w:hAnsi="Arial" w:cs="Arial"/>
          <w:color w:val="000000"/>
          <w:sz w:val="22"/>
          <w:szCs w:val="22"/>
        </w:rPr>
        <w:t xml:space="preserve"> higher rates of cell turnover and proliferation in the larger clades permits selection for inter-clade competition and space pre-emption. </w:t>
      </w:r>
      <w:ins w:id="330" w:author="boe" w:date="2020-06-01T11:50:00Z">
        <w:r w:rsidR="005C1765">
          <w:rPr>
            <w:rFonts w:ascii="Arial" w:hAnsi="Arial" w:cs="Arial"/>
            <w:color w:val="000000"/>
            <w:sz w:val="22"/>
            <w:szCs w:val="22"/>
          </w:rPr>
          <w:t>The e</w:t>
        </w:r>
      </w:ins>
      <w:del w:id="331" w:author="boe" w:date="2020-06-01T11:50:00Z">
        <w:r w:rsidDel="005C1765">
          <w:rPr>
            <w:rFonts w:ascii="Arial" w:hAnsi="Arial" w:cs="Arial"/>
            <w:color w:val="000000"/>
            <w:sz w:val="22"/>
            <w:szCs w:val="22"/>
          </w:rPr>
          <w:delText xml:space="preserve"> The e</w:delText>
        </w:r>
      </w:del>
      <w:r>
        <w:rPr>
          <w:rFonts w:ascii="Arial" w:hAnsi="Arial" w:cs="Arial"/>
          <w:color w:val="000000"/>
          <w:sz w:val="22"/>
          <w:szCs w:val="22"/>
        </w:rPr>
        <w:t>cological and evolutionary dynamics become endogenous</w:t>
      </w:r>
      <w:r w:rsidR="00D04E3F">
        <w:rPr>
          <w:rFonts w:ascii="Arial" w:hAnsi="Arial" w:cs="Arial"/>
          <w:color w:val="000000"/>
          <w:sz w:val="22"/>
          <w:szCs w:val="22"/>
        </w:rPr>
        <w:t>ly</w:t>
      </w:r>
      <w:r>
        <w:rPr>
          <w:rFonts w:ascii="Arial" w:hAnsi="Arial" w:cs="Arial"/>
          <w:color w:val="000000"/>
          <w:sz w:val="22"/>
          <w:szCs w:val="22"/>
        </w:rPr>
        <w:t xml:space="preserve"> driven independent of and even in the absence of continued UV exposure.  What began as varying ecological dynamics between clades can now drive evolutionary dynamics and selection for </w:t>
      </w:r>
      <w:r w:rsidR="00CC65F5">
        <w:rPr>
          <w:rFonts w:ascii="Arial" w:hAnsi="Arial" w:cs="Arial"/>
          <w:color w:val="000000"/>
          <w:sz w:val="22"/>
          <w:szCs w:val="22"/>
        </w:rPr>
        <w:t>genomic drivers and pathogenic mutations.</w:t>
      </w:r>
      <w:r w:rsidR="00333E92" w:rsidRPr="00333E92">
        <w:rPr>
          <w:rFonts w:ascii="Arial" w:hAnsi="Arial"/>
          <w:sz w:val="22"/>
          <w:szCs w:val="22"/>
        </w:rPr>
        <w:t xml:space="preserve"> </w:t>
      </w:r>
      <w:r w:rsidR="00333E92">
        <w:rPr>
          <w:rFonts w:ascii="Arial" w:hAnsi="Arial"/>
          <w:sz w:val="22"/>
          <w:szCs w:val="22"/>
        </w:rPr>
        <w:t xml:space="preserve">The </w:t>
      </w:r>
      <w:r w:rsidR="00333E92">
        <w:rPr>
          <w:rFonts w:ascii="Arial" w:hAnsi="Arial" w:cs="Arial"/>
          <w:color w:val="000000"/>
          <w:sz w:val="22"/>
          <w:szCs w:val="22"/>
        </w:rPr>
        <w:t xml:space="preserve">transcriptional and mutational heterogeneity (relative to non-UV samples) as seen in the single cell sequencing will include driver mutations or oncogenic signatures, and these </w:t>
      </w:r>
      <w:ins w:id="332" w:author="boe" w:date="2020-06-01T11:50:00Z">
        <w:r w:rsidR="005C1765">
          <w:rPr>
            <w:rFonts w:ascii="Arial" w:hAnsi="Arial" w:cs="Arial"/>
            <w:color w:val="000000"/>
            <w:sz w:val="22"/>
            <w:szCs w:val="22"/>
          </w:rPr>
          <w:t xml:space="preserve">should </w:t>
        </w:r>
      </w:ins>
      <w:del w:id="333" w:author="boe" w:date="2020-06-01T11:50:00Z">
        <w:r w:rsidR="00333E92" w:rsidDel="005C1765">
          <w:rPr>
            <w:rFonts w:ascii="Arial" w:hAnsi="Arial" w:cs="Arial"/>
            <w:color w:val="000000"/>
            <w:sz w:val="22"/>
            <w:szCs w:val="22"/>
          </w:rPr>
          <w:delText>will</w:delText>
        </w:r>
      </w:del>
      <w:del w:id="334" w:author="boe" w:date="2020-06-01T11:51:00Z">
        <w:r w:rsidR="00333E92" w:rsidDel="005C1765">
          <w:rPr>
            <w:rFonts w:ascii="Arial" w:hAnsi="Arial" w:cs="Arial"/>
            <w:color w:val="000000"/>
            <w:sz w:val="22"/>
            <w:szCs w:val="22"/>
          </w:rPr>
          <w:delText xml:space="preserve"> </w:delText>
        </w:r>
      </w:del>
      <w:r w:rsidR="00333E92">
        <w:rPr>
          <w:rFonts w:ascii="Arial" w:hAnsi="Arial" w:cs="Arial"/>
          <w:color w:val="000000"/>
          <w:sz w:val="22"/>
          <w:szCs w:val="22"/>
        </w:rPr>
        <w:t>correlate with clade sizes</w:t>
      </w:r>
      <w:r w:rsidR="00115A07">
        <w:rPr>
          <w:rFonts w:ascii="Arial" w:hAnsi="Arial" w:cs="Arial"/>
          <w:color w:val="000000"/>
          <w:sz w:val="22"/>
          <w:szCs w:val="22"/>
        </w:rPr>
        <w:t>.</w:t>
      </w:r>
      <w:r w:rsidR="00333E92">
        <w:rPr>
          <w:rFonts w:ascii="Arial" w:hAnsi="Arial"/>
          <w:sz w:val="22"/>
          <w:szCs w:val="22"/>
        </w:rPr>
        <w:t xml:space="preserve"> </w:t>
      </w:r>
    </w:p>
    <w:p w14:paraId="08B3E4B4" w14:textId="57FAD484" w:rsidR="00E36FEA" w:rsidRDefault="00E36FEA" w:rsidP="00CC65F5">
      <w:pPr>
        <w:jc w:val="both"/>
        <w:rPr>
          <w:rFonts w:ascii="Arial" w:hAnsi="Arial" w:cs="Arial"/>
          <w:color w:val="000000"/>
          <w:sz w:val="22"/>
          <w:szCs w:val="22"/>
        </w:rPr>
      </w:pPr>
    </w:p>
    <w:p w14:paraId="04868DD4" w14:textId="1EEF8ECA" w:rsidR="00EE2F6C" w:rsidRDefault="00E36FEA" w:rsidP="00F35A65">
      <w:pPr>
        <w:jc w:val="both"/>
        <w:rPr>
          <w:rFonts w:ascii="Arial" w:hAnsi="Arial"/>
          <w:sz w:val="22"/>
          <w:szCs w:val="22"/>
        </w:rPr>
      </w:pPr>
      <w:r w:rsidRPr="00DE6519">
        <w:rPr>
          <w:rFonts w:ascii="Arial" w:hAnsi="Arial" w:cs="Arial"/>
          <w:i/>
          <w:color w:val="000000"/>
          <w:sz w:val="22"/>
          <w:szCs w:val="22"/>
        </w:rPr>
        <w:t>Approach and Expe</w:t>
      </w:r>
      <w:r w:rsidR="00E33BB9">
        <w:rPr>
          <w:rFonts w:ascii="Arial" w:hAnsi="Arial" w:cs="Arial"/>
          <w:i/>
          <w:color w:val="000000"/>
          <w:sz w:val="22"/>
          <w:szCs w:val="22"/>
        </w:rPr>
        <w:t>ct</w:t>
      </w:r>
      <w:r w:rsidRPr="00DE6519">
        <w:rPr>
          <w:rFonts w:ascii="Arial" w:hAnsi="Arial" w:cs="Arial"/>
          <w:i/>
          <w:color w:val="000000"/>
          <w:sz w:val="22"/>
          <w:szCs w:val="22"/>
        </w:rPr>
        <w:t>ed Results:</w:t>
      </w:r>
      <w:r w:rsidR="001851FD">
        <w:rPr>
          <w:rFonts w:ascii="Arial" w:hAnsi="Arial" w:cs="Arial"/>
          <w:i/>
          <w:color w:val="000000"/>
          <w:sz w:val="22"/>
          <w:szCs w:val="22"/>
        </w:rPr>
        <w:t xml:space="preserve"> </w:t>
      </w:r>
      <w:r w:rsidR="00F35A65">
        <w:rPr>
          <w:rFonts w:ascii="Arial" w:hAnsi="Arial"/>
          <w:sz w:val="22"/>
          <w:szCs w:val="22"/>
        </w:rPr>
        <w:t>Ecologically,</w:t>
      </w:r>
      <w:r w:rsidR="00A4757F">
        <w:rPr>
          <w:rFonts w:ascii="Arial" w:hAnsi="Arial"/>
          <w:sz w:val="22"/>
          <w:szCs w:val="22"/>
        </w:rPr>
        <w:t xml:space="preserve"> r</w:t>
      </w:r>
      <w:r w:rsidR="00F35A65">
        <w:rPr>
          <w:rFonts w:ascii="Arial" w:hAnsi="Arial"/>
          <w:sz w:val="22"/>
          <w:szCs w:val="22"/>
        </w:rPr>
        <w:t xml:space="preserve">elative to </w:t>
      </w:r>
      <w:r w:rsidR="00A4757F">
        <w:rPr>
          <w:rFonts w:ascii="Arial" w:hAnsi="Arial"/>
          <w:sz w:val="22"/>
          <w:szCs w:val="22"/>
        </w:rPr>
        <w:t xml:space="preserve">months 1 &amp; 2, </w:t>
      </w:r>
      <w:r w:rsidR="00F35A65">
        <w:rPr>
          <w:rFonts w:ascii="Arial" w:hAnsi="Arial"/>
          <w:sz w:val="22"/>
          <w:szCs w:val="22"/>
        </w:rPr>
        <w:t xml:space="preserve">we expect </w:t>
      </w:r>
      <w:r w:rsidR="00D04E3F">
        <w:rPr>
          <w:rFonts w:ascii="Arial" w:hAnsi="Arial"/>
          <w:sz w:val="22"/>
          <w:szCs w:val="22"/>
        </w:rPr>
        <w:t>UV-exposed</w:t>
      </w:r>
      <w:r w:rsidR="00F35A65">
        <w:rPr>
          <w:rFonts w:ascii="Arial" w:hAnsi="Arial"/>
          <w:sz w:val="22"/>
          <w:szCs w:val="22"/>
        </w:rPr>
        <w:t xml:space="preserve"> </w:t>
      </w:r>
      <w:r>
        <w:rPr>
          <w:rFonts w:ascii="Arial" w:hAnsi="Arial"/>
          <w:sz w:val="22"/>
          <w:szCs w:val="22"/>
        </w:rPr>
        <w:t>images</w:t>
      </w:r>
      <w:r w:rsidR="00F35A65">
        <w:rPr>
          <w:rFonts w:ascii="Arial" w:hAnsi="Arial"/>
          <w:sz w:val="22"/>
          <w:szCs w:val="22"/>
        </w:rPr>
        <w:t xml:space="preserve"> </w:t>
      </w:r>
      <w:r w:rsidR="00A4757F">
        <w:rPr>
          <w:rFonts w:ascii="Arial" w:hAnsi="Arial"/>
          <w:sz w:val="22"/>
          <w:szCs w:val="22"/>
        </w:rPr>
        <w:t>in months 3, 4 &amp; 5</w:t>
      </w:r>
      <w:r w:rsidR="00732A92">
        <w:rPr>
          <w:rFonts w:ascii="Arial" w:hAnsi="Arial"/>
          <w:sz w:val="22"/>
          <w:szCs w:val="22"/>
        </w:rPr>
        <w:t xml:space="preserve"> of the Standard Procedure </w:t>
      </w:r>
      <w:r w:rsidR="00F35A65">
        <w:rPr>
          <w:rFonts w:ascii="Arial" w:hAnsi="Arial"/>
          <w:sz w:val="22"/>
          <w:szCs w:val="22"/>
        </w:rPr>
        <w:t xml:space="preserve">to show </w:t>
      </w:r>
      <w:r w:rsidR="00A4757F">
        <w:rPr>
          <w:rFonts w:ascii="Arial" w:hAnsi="Arial"/>
          <w:sz w:val="22"/>
          <w:szCs w:val="22"/>
        </w:rPr>
        <w:t xml:space="preserve">large </w:t>
      </w:r>
      <w:r w:rsidR="00F35A65">
        <w:rPr>
          <w:rFonts w:ascii="Arial" w:hAnsi="Arial"/>
          <w:sz w:val="22"/>
          <w:szCs w:val="22"/>
        </w:rPr>
        <w:t>increase</w:t>
      </w:r>
      <w:r w:rsidR="00A4757F">
        <w:rPr>
          <w:rFonts w:ascii="Arial" w:hAnsi="Arial"/>
          <w:sz w:val="22"/>
          <w:szCs w:val="22"/>
        </w:rPr>
        <w:t>s</w:t>
      </w:r>
      <w:r w:rsidR="00F35A65">
        <w:rPr>
          <w:rFonts w:ascii="Arial" w:hAnsi="Arial"/>
          <w:sz w:val="22"/>
          <w:szCs w:val="22"/>
        </w:rPr>
        <w:t xml:space="preserve"> in the coefficient of variation in clade sizes. There should </w:t>
      </w:r>
      <w:r w:rsidR="00A4757F">
        <w:rPr>
          <w:rFonts w:ascii="Arial" w:hAnsi="Arial"/>
          <w:sz w:val="22"/>
          <w:szCs w:val="22"/>
        </w:rPr>
        <w:t xml:space="preserve">now be slight to moderate increases </w:t>
      </w:r>
      <w:r w:rsidR="00F35A65">
        <w:rPr>
          <w:rFonts w:ascii="Arial" w:hAnsi="Arial"/>
          <w:sz w:val="22"/>
          <w:szCs w:val="22"/>
        </w:rPr>
        <w:t>in compaction</w:t>
      </w:r>
      <w:r w:rsidR="00732A92">
        <w:rPr>
          <w:rFonts w:ascii="Arial" w:hAnsi="Arial"/>
          <w:sz w:val="22"/>
          <w:szCs w:val="22"/>
        </w:rPr>
        <w:t xml:space="preserve"> by larger clades</w:t>
      </w:r>
      <w:r w:rsidR="00F35A65">
        <w:rPr>
          <w:rFonts w:ascii="Arial" w:hAnsi="Arial"/>
          <w:sz w:val="22"/>
          <w:szCs w:val="22"/>
        </w:rPr>
        <w:t xml:space="preserve">, and </w:t>
      </w:r>
      <w:r w:rsidR="00A4757F">
        <w:rPr>
          <w:rFonts w:ascii="Arial" w:hAnsi="Arial"/>
          <w:sz w:val="22"/>
          <w:szCs w:val="22"/>
        </w:rPr>
        <w:t xml:space="preserve">in the degree of </w:t>
      </w:r>
      <w:r w:rsidR="00F35A65">
        <w:rPr>
          <w:rFonts w:ascii="Arial" w:hAnsi="Arial"/>
          <w:sz w:val="22"/>
          <w:szCs w:val="22"/>
        </w:rPr>
        <w:t>inter-digitation of adjacent cl</w:t>
      </w:r>
      <w:r w:rsidR="00A4757F">
        <w:rPr>
          <w:rFonts w:ascii="Arial" w:hAnsi="Arial"/>
          <w:sz w:val="22"/>
          <w:szCs w:val="22"/>
        </w:rPr>
        <w:t>ades (clades are no longer necessarily good neighbors)</w:t>
      </w:r>
      <w:r w:rsidR="00F35A65">
        <w:rPr>
          <w:rFonts w:ascii="Arial" w:hAnsi="Arial"/>
          <w:sz w:val="22"/>
          <w:szCs w:val="22"/>
        </w:rPr>
        <w:t>.</w:t>
      </w:r>
      <w:r w:rsidR="00732A92">
        <w:rPr>
          <w:rFonts w:ascii="Arial" w:hAnsi="Arial"/>
          <w:sz w:val="22"/>
          <w:szCs w:val="22"/>
        </w:rPr>
        <w:t xml:space="preserve">  </w:t>
      </w:r>
    </w:p>
    <w:p w14:paraId="2D86E169" w14:textId="77777777" w:rsidR="00EE2F6C" w:rsidRDefault="00EE2F6C" w:rsidP="00F35A65">
      <w:pPr>
        <w:jc w:val="both"/>
        <w:rPr>
          <w:rFonts w:ascii="Arial" w:hAnsi="Arial"/>
          <w:sz w:val="22"/>
          <w:szCs w:val="22"/>
        </w:rPr>
      </w:pPr>
    </w:p>
    <w:p w14:paraId="03E61C6A" w14:textId="7697E6D3" w:rsidR="00DD1CE7" w:rsidRDefault="00DD1CE7" w:rsidP="00F35A65">
      <w:pPr>
        <w:jc w:val="both"/>
        <w:rPr>
          <w:rFonts w:ascii="Arial" w:hAnsi="Arial"/>
          <w:sz w:val="22"/>
          <w:szCs w:val="22"/>
        </w:rPr>
      </w:pPr>
      <w:r>
        <w:rPr>
          <w:rFonts w:ascii="Arial" w:hAnsi="Arial"/>
          <w:sz w:val="22"/>
          <w:szCs w:val="22"/>
        </w:rPr>
        <w:t>Experiment 1 sets the clock on tagging clades at different points during UV exposure.  Consider the ecological features of clades revealed in</w:t>
      </w:r>
      <w:r w:rsidR="00732A92">
        <w:rPr>
          <w:rFonts w:ascii="Arial" w:hAnsi="Arial"/>
          <w:sz w:val="22"/>
          <w:szCs w:val="22"/>
        </w:rPr>
        <w:t xml:space="preserve"> </w:t>
      </w:r>
      <w:r>
        <w:rPr>
          <w:rFonts w:ascii="Arial" w:hAnsi="Arial"/>
          <w:sz w:val="22"/>
          <w:szCs w:val="22"/>
        </w:rPr>
        <w:t xml:space="preserve">UV samples at 3 months from </w:t>
      </w:r>
      <w:r w:rsidR="00403B76">
        <w:rPr>
          <w:rFonts w:ascii="Arial" w:hAnsi="Arial"/>
          <w:sz w:val="22"/>
          <w:szCs w:val="22"/>
        </w:rPr>
        <w:t>mice receiving tamoxifen at two weeks before two months (call this A) relative to</w:t>
      </w:r>
      <w:r w:rsidR="00732A92">
        <w:rPr>
          <w:rFonts w:ascii="Arial" w:hAnsi="Arial"/>
          <w:sz w:val="22"/>
          <w:szCs w:val="22"/>
        </w:rPr>
        <w:t xml:space="preserve"> </w:t>
      </w:r>
      <w:r w:rsidR="00403B76">
        <w:rPr>
          <w:rFonts w:ascii="Arial" w:hAnsi="Arial"/>
          <w:sz w:val="22"/>
          <w:szCs w:val="22"/>
        </w:rPr>
        <w:t>UV samples from mice at</w:t>
      </w:r>
      <w:r w:rsidR="00732A92">
        <w:rPr>
          <w:rFonts w:ascii="Arial" w:hAnsi="Arial"/>
          <w:sz w:val="22"/>
          <w:szCs w:val="22"/>
        </w:rPr>
        <w:t xml:space="preserve"> </w:t>
      </w:r>
      <w:r w:rsidR="00403B76">
        <w:rPr>
          <w:rFonts w:ascii="Arial" w:hAnsi="Arial"/>
          <w:sz w:val="22"/>
          <w:szCs w:val="22"/>
        </w:rPr>
        <w:t>1</w:t>
      </w:r>
      <w:r w:rsidR="00D04E3F">
        <w:rPr>
          <w:rFonts w:ascii="Arial" w:hAnsi="Arial"/>
          <w:sz w:val="22"/>
          <w:szCs w:val="22"/>
        </w:rPr>
        <w:t xml:space="preserve"> </w:t>
      </w:r>
      <w:r w:rsidR="00403B76">
        <w:rPr>
          <w:rFonts w:ascii="Arial" w:hAnsi="Arial"/>
          <w:sz w:val="22"/>
          <w:szCs w:val="22"/>
        </w:rPr>
        <w:t>month (B) or at 3 months (C) that received their tamoxifen two weeks before 0 months</w:t>
      </w:r>
      <w:r w:rsidR="00D04E3F">
        <w:rPr>
          <w:rFonts w:ascii="Arial" w:hAnsi="Arial"/>
          <w:sz w:val="22"/>
          <w:szCs w:val="22"/>
        </w:rPr>
        <w:t>.</w:t>
      </w:r>
      <w:r w:rsidR="00403B76">
        <w:rPr>
          <w:rFonts w:ascii="Arial" w:hAnsi="Arial"/>
          <w:sz w:val="22"/>
          <w:szCs w:val="22"/>
        </w:rPr>
        <w:t xml:space="preserve"> In the absence of phase shifts, A = B.  A change in phase would in terms of CV show C &gt; B &gt; A, in terms of the number of clones and inter-digitation A &gt; B &gt; C as branching points in larger clades, and in terms of compaction A = C &gt; B.   </w:t>
      </w:r>
    </w:p>
    <w:p w14:paraId="086119DA" w14:textId="77777777" w:rsidR="00DD1CE7" w:rsidRDefault="00DD1CE7" w:rsidP="00F35A65">
      <w:pPr>
        <w:jc w:val="both"/>
        <w:rPr>
          <w:rFonts w:ascii="Arial" w:hAnsi="Arial"/>
          <w:sz w:val="22"/>
          <w:szCs w:val="22"/>
        </w:rPr>
      </w:pPr>
    </w:p>
    <w:p w14:paraId="602753B9" w14:textId="76E36C49" w:rsidR="00EE2F6C" w:rsidRDefault="00732A92" w:rsidP="00F35A65">
      <w:pPr>
        <w:jc w:val="both"/>
        <w:rPr>
          <w:rFonts w:ascii="Arial" w:hAnsi="Arial"/>
          <w:sz w:val="22"/>
          <w:szCs w:val="22"/>
        </w:rPr>
      </w:pPr>
      <w:r>
        <w:rPr>
          <w:rFonts w:ascii="Arial" w:hAnsi="Arial"/>
          <w:sz w:val="22"/>
          <w:szCs w:val="22"/>
        </w:rPr>
        <w:t>I</w:t>
      </w:r>
      <w:r w:rsidR="00F35A65">
        <w:rPr>
          <w:rFonts w:ascii="Arial" w:hAnsi="Arial"/>
          <w:sz w:val="22"/>
          <w:szCs w:val="22"/>
        </w:rPr>
        <w:t xml:space="preserve">n Experiment 2 </w:t>
      </w:r>
      <w:r>
        <w:rPr>
          <w:rFonts w:ascii="Arial" w:hAnsi="Arial"/>
          <w:sz w:val="22"/>
          <w:szCs w:val="22"/>
        </w:rPr>
        <w:t xml:space="preserve">just one month of UV should fail to establish the necessary amount of cell proliferation to propel inter-clad competition and selection. </w:t>
      </w:r>
      <w:r w:rsidR="0097445F">
        <w:rPr>
          <w:rFonts w:ascii="Arial" w:hAnsi="Arial"/>
          <w:sz w:val="22"/>
          <w:szCs w:val="22"/>
        </w:rPr>
        <w:t xml:space="preserve">The CV induced by the UV should not increase in subsequent months. </w:t>
      </w:r>
      <w:r>
        <w:rPr>
          <w:rFonts w:ascii="Arial" w:hAnsi="Arial"/>
          <w:sz w:val="22"/>
          <w:szCs w:val="22"/>
        </w:rPr>
        <w:t xml:space="preserve">Two months may induce some inter-clade </w:t>
      </w:r>
      <w:r w:rsidR="0097445F">
        <w:rPr>
          <w:rFonts w:ascii="Arial" w:hAnsi="Arial"/>
          <w:sz w:val="22"/>
          <w:szCs w:val="22"/>
        </w:rPr>
        <w:t xml:space="preserve">competition and CV may increase in subsequent months but less than if there had been 3 consecutive months of UV.  Perhaps some mice from this treatment will go on to develop lesions.  Alternating one month on with one month off to give 3 months of UV over 5 months should slow or prevent the onset of Phase 2, and the ecological patterns at 5 months should show little to no transition from the patterns expected from 1 or 2 months of UV exposure. </w:t>
      </w:r>
      <w:r w:rsidR="00D4321C">
        <w:rPr>
          <w:rFonts w:ascii="Arial" w:hAnsi="Arial"/>
          <w:sz w:val="22"/>
          <w:szCs w:val="22"/>
        </w:rPr>
        <w:t xml:space="preserve">In this setting, we expect that the largest clades even at 3-5 months to fail to reveal evidence for diversification, </w:t>
      </w:r>
      <w:r w:rsidR="0027705E">
        <w:rPr>
          <w:rFonts w:ascii="Arial" w:hAnsi="Arial"/>
          <w:sz w:val="22"/>
          <w:szCs w:val="22"/>
        </w:rPr>
        <w:t xml:space="preserve">or </w:t>
      </w:r>
      <w:r w:rsidR="00D4321C">
        <w:rPr>
          <w:rFonts w:ascii="Arial" w:hAnsi="Arial"/>
          <w:sz w:val="22"/>
          <w:szCs w:val="22"/>
        </w:rPr>
        <w:t xml:space="preserve">enrichment for oncogenic programs or mutations. </w:t>
      </w:r>
    </w:p>
    <w:p w14:paraId="763A8832" w14:textId="77777777" w:rsidR="00EE2F6C" w:rsidRDefault="00EE2F6C" w:rsidP="00F35A65">
      <w:pPr>
        <w:jc w:val="both"/>
        <w:rPr>
          <w:rFonts w:ascii="Arial" w:hAnsi="Arial"/>
          <w:sz w:val="22"/>
          <w:szCs w:val="22"/>
        </w:rPr>
      </w:pPr>
    </w:p>
    <w:p w14:paraId="32C40695" w14:textId="1B9FE3CD" w:rsidR="00D4321C" w:rsidRDefault="00F35A65" w:rsidP="00F35A65">
      <w:pPr>
        <w:jc w:val="both"/>
        <w:rPr>
          <w:rFonts w:ascii="Arial" w:hAnsi="Arial"/>
          <w:sz w:val="22"/>
          <w:szCs w:val="22"/>
        </w:rPr>
      </w:pPr>
      <w:r>
        <w:rPr>
          <w:rFonts w:ascii="Arial" w:hAnsi="Arial"/>
          <w:sz w:val="22"/>
          <w:szCs w:val="22"/>
        </w:rPr>
        <w:t xml:space="preserve">In Experiment 3, we expect </w:t>
      </w:r>
      <w:r w:rsidR="0097445F">
        <w:rPr>
          <w:rFonts w:ascii="Arial" w:hAnsi="Arial"/>
          <w:sz w:val="22"/>
          <w:szCs w:val="22"/>
        </w:rPr>
        <w:t xml:space="preserve">MEKi </w:t>
      </w:r>
      <w:r>
        <w:rPr>
          <w:rFonts w:ascii="Arial" w:hAnsi="Arial"/>
          <w:sz w:val="22"/>
          <w:szCs w:val="22"/>
        </w:rPr>
        <w:t xml:space="preserve">to be more effective than </w:t>
      </w:r>
      <w:r w:rsidR="0097445F">
        <w:rPr>
          <w:rFonts w:ascii="Arial" w:hAnsi="Arial" w:cs="Arial"/>
          <w:color w:val="000000"/>
          <w:sz w:val="22"/>
          <w:szCs w:val="22"/>
        </w:rPr>
        <w:t>diclofenac</w:t>
      </w:r>
      <w:r w:rsidR="0097445F">
        <w:rPr>
          <w:rFonts w:ascii="Arial" w:hAnsi="Arial"/>
          <w:sz w:val="22"/>
          <w:szCs w:val="22"/>
        </w:rPr>
        <w:t xml:space="preserve"> </w:t>
      </w:r>
      <w:r>
        <w:rPr>
          <w:rFonts w:ascii="Arial" w:hAnsi="Arial"/>
          <w:sz w:val="22"/>
          <w:szCs w:val="22"/>
        </w:rPr>
        <w:t xml:space="preserve">in dampening or preventing the ecological effects of UV </w:t>
      </w:r>
      <w:r w:rsidR="00333E92">
        <w:rPr>
          <w:rFonts w:ascii="Arial" w:hAnsi="Arial"/>
          <w:sz w:val="22"/>
          <w:szCs w:val="22"/>
        </w:rPr>
        <w:t>when applied during the 3</w:t>
      </w:r>
      <w:r w:rsidR="00333E92" w:rsidRPr="00DE6519">
        <w:rPr>
          <w:rFonts w:ascii="Arial" w:hAnsi="Arial"/>
          <w:sz w:val="22"/>
          <w:szCs w:val="22"/>
          <w:vertAlign w:val="superscript"/>
        </w:rPr>
        <w:t>rd</w:t>
      </w:r>
      <w:r w:rsidR="00333E92">
        <w:rPr>
          <w:rFonts w:ascii="Arial" w:hAnsi="Arial"/>
          <w:sz w:val="22"/>
          <w:szCs w:val="22"/>
        </w:rPr>
        <w:t xml:space="preserve"> and 4</w:t>
      </w:r>
      <w:r w:rsidR="00333E92" w:rsidRPr="00DE6519">
        <w:rPr>
          <w:rFonts w:ascii="Arial" w:hAnsi="Arial"/>
          <w:sz w:val="22"/>
          <w:szCs w:val="22"/>
          <w:vertAlign w:val="superscript"/>
        </w:rPr>
        <w:t>th</w:t>
      </w:r>
      <w:r w:rsidR="00333E92">
        <w:rPr>
          <w:rFonts w:ascii="Arial" w:hAnsi="Arial"/>
          <w:sz w:val="22"/>
          <w:szCs w:val="22"/>
        </w:rPr>
        <w:t xml:space="preserve"> </w:t>
      </w:r>
      <w:r>
        <w:rPr>
          <w:rFonts w:ascii="Arial" w:hAnsi="Arial"/>
          <w:sz w:val="22"/>
          <w:szCs w:val="22"/>
        </w:rPr>
        <w:t>months</w:t>
      </w:r>
      <w:r w:rsidR="00E36FEA">
        <w:rPr>
          <w:rFonts w:ascii="Arial" w:hAnsi="Arial"/>
          <w:sz w:val="22"/>
          <w:szCs w:val="22"/>
        </w:rPr>
        <w:t xml:space="preserve"> and to ultimately </w:t>
      </w:r>
      <w:del w:id="335" w:author="boe" w:date="2020-06-01T11:52:00Z">
        <w:r w:rsidR="00D4321C" w:rsidDel="005C1765">
          <w:rPr>
            <w:rFonts w:ascii="Arial" w:hAnsi="Arial"/>
            <w:sz w:val="22"/>
            <w:szCs w:val="22"/>
          </w:rPr>
          <w:delText xml:space="preserve">cause a </w:delText>
        </w:r>
      </w:del>
      <w:r w:rsidR="00D4321C">
        <w:rPr>
          <w:rFonts w:ascii="Arial" w:hAnsi="Arial"/>
          <w:sz w:val="22"/>
          <w:szCs w:val="22"/>
        </w:rPr>
        <w:t xml:space="preserve">decrease </w:t>
      </w:r>
      <w:del w:id="336" w:author="boe" w:date="2020-06-01T11:52:00Z">
        <w:r w:rsidR="00D4321C" w:rsidDel="005C1765">
          <w:rPr>
            <w:rFonts w:ascii="Arial" w:hAnsi="Arial"/>
            <w:sz w:val="22"/>
            <w:szCs w:val="22"/>
          </w:rPr>
          <w:delText xml:space="preserve">in </w:delText>
        </w:r>
      </w:del>
      <w:r w:rsidR="00D4321C">
        <w:rPr>
          <w:rFonts w:ascii="Arial" w:hAnsi="Arial"/>
          <w:sz w:val="22"/>
          <w:szCs w:val="22"/>
        </w:rPr>
        <w:t>the number of tumors</w:t>
      </w:r>
      <w:del w:id="337" w:author="boe" w:date="2020-06-01T11:52:00Z">
        <w:r w:rsidR="00D4321C" w:rsidDel="005C1765">
          <w:rPr>
            <w:rFonts w:ascii="Arial" w:hAnsi="Arial"/>
            <w:sz w:val="22"/>
            <w:szCs w:val="22"/>
          </w:rPr>
          <w:delText xml:space="preserve"> observed</w:delText>
        </w:r>
      </w:del>
      <w:r>
        <w:rPr>
          <w:rFonts w:ascii="Arial" w:hAnsi="Arial"/>
          <w:sz w:val="22"/>
          <w:szCs w:val="22"/>
        </w:rPr>
        <w:t xml:space="preserve">. </w:t>
      </w:r>
      <w:r w:rsidR="00E33BB9">
        <w:rPr>
          <w:rFonts w:ascii="Arial" w:hAnsi="Arial"/>
          <w:sz w:val="22"/>
          <w:szCs w:val="22"/>
        </w:rPr>
        <w:t>In contrast to control conditions, w</w:t>
      </w:r>
      <w:r w:rsidR="00E33BB9" w:rsidRPr="00E33BB9">
        <w:rPr>
          <w:rFonts w:ascii="Arial" w:hAnsi="Arial"/>
          <w:sz w:val="22"/>
          <w:szCs w:val="22"/>
        </w:rPr>
        <w:t xml:space="preserve">e expect </w:t>
      </w:r>
      <w:r w:rsidR="00E33BB9" w:rsidRPr="00DE6519">
        <w:rPr>
          <w:rFonts w:ascii="Arial" w:hAnsi="Arial"/>
          <w:sz w:val="22"/>
          <w:szCs w:val="22"/>
        </w:rPr>
        <w:t>MEKi-treated</w:t>
      </w:r>
      <w:r w:rsidR="00E33BB9" w:rsidRPr="00E33BB9">
        <w:rPr>
          <w:rFonts w:ascii="Arial" w:hAnsi="Arial"/>
          <w:sz w:val="22"/>
          <w:szCs w:val="22"/>
        </w:rPr>
        <w:t xml:space="preserve"> </w:t>
      </w:r>
      <w:del w:id="338" w:author="boe" w:date="2020-06-01T11:52:00Z">
        <w:r w:rsidR="00E33BB9" w:rsidRPr="00E33BB9" w:rsidDel="005C1765">
          <w:rPr>
            <w:rFonts w:ascii="Arial" w:hAnsi="Arial"/>
            <w:sz w:val="22"/>
            <w:szCs w:val="22"/>
          </w:rPr>
          <w:delText xml:space="preserve">epidermis </w:delText>
        </w:r>
        <w:r w:rsidR="00E33BB9" w:rsidDel="005C1765">
          <w:rPr>
            <w:rFonts w:ascii="Arial" w:hAnsi="Arial"/>
            <w:sz w:val="22"/>
            <w:szCs w:val="22"/>
          </w:rPr>
          <w:delText xml:space="preserve">and </w:delText>
        </w:r>
      </w:del>
      <w:r w:rsidR="00E33BB9">
        <w:rPr>
          <w:rFonts w:ascii="Arial" w:hAnsi="Arial"/>
          <w:sz w:val="22"/>
          <w:szCs w:val="22"/>
        </w:rPr>
        <w:t xml:space="preserve">clades to exhibit  </w:t>
      </w:r>
      <w:r w:rsidR="00E33BB9">
        <w:rPr>
          <w:rFonts w:ascii="Arial" w:hAnsi="Arial" w:cs="Arial"/>
          <w:color w:val="000000"/>
          <w:sz w:val="22"/>
          <w:szCs w:val="22"/>
        </w:rPr>
        <w:t>transcriptional and mutational heterogeneity</w:t>
      </w:r>
      <w:r w:rsidR="00E33BB9" w:rsidRPr="00E33BB9">
        <w:rPr>
          <w:rFonts w:ascii="Arial" w:hAnsi="Arial"/>
          <w:sz w:val="22"/>
          <w:szCs w:val="22"/>
        </w:rPr>
        <w:t xml:space="preserve"> </w:t>
      </w:r>
      <w:r w:rsidR="00E33BB9">
        <w:rPr>
          <w:rFonts w:ascii="Arial" w:hAnsi="Arial" w:cs="Arial"/>
          <w:color w:val="000000"/>
          <w:sz w:val="22"/>
          <w:szCs w:val="22"/>
        </w:rPr>
        <w:t xml:space="preserve">closer to baseline </w:t>
      </w:r>
      <w:ins w:id="339" w:author="boe" w:date="2020-06-01T11:52:00Z">
        <w:r w:rsidR="005C1765">
          <w:rPr>
            <w:rFonts w:ascii="Arial" w:hAnsi="Arial" w:cs="Arial"/>
            <w:color w:val="000000"/>
            <w:sz w:val="22"/>
            <w:szCs w:val="22"/>
          </w:rPr>
          <w:t>non-UV</w:t>
        </w:r>
      </w:ins>
      <w:del w:id="340" w:author="boe" w:date="2020-06-01T11:52:00Z">
        <w:r w:rsidR="00E33BB9" w:rsidDel="005C1765">
          <w:rPr>
            <w:rFonts w:ascii="Arial" w:hAnsi="Arial" w:cs="Arial"/>
            <w:color w:val="000000"/>
            <w:sz w:val="22"/>
            <w:szCs w:val="22"/>
          </w:rPr>
          <w:delText>NON</w:delText>
        </w:r>
      </w:del>
      <w:r w:rsidR="00E33BB9">
        <w:rPr>
          <w:rFonts w:ascii="Arial" w:hAnsi="Arial" w:cs="Arial"/>
          <w:color w:val="000000"/>
          <w:sz w:val="22"/>
          <w:szCs w:val="22"/>
        </w:rPr>
        <w:t xml:space="preserve"> samples as compared to control-treated </w:t>
      </w:r>
      <w:ins w:id="341" w:author="boe" w:date="2020-06-01T11:52:00Z">
        <w:r w:rsidR="005C1765">
          <w:rPr>
            <w:rFonts w:ascii="Arial" w:hAnsi="Arial" w:cs="Arial"/>
            <w:color w:val="000000"/>
            <w:sz w:val="22"/>
            <w:szCs w:val="22"/>
          </w:rPr>
          <w:t>UV</w:t>
        </w:r>
      </w:ins>
      <w:del w:id="342" w:author="boe" w:date="2020-06-01T11:52:00Z">
        <w:r w:rsidR="00E33BB9" w:rsidDel="005C1765">
          <w:rPr>
            <w:rFonts w:ascii="Arial" w:hAnsi="Arial" w:cs="Arial"/>
            <w:color w:val="000000"/>
            <w:sz w:val="22"/>
            <w:szCs w:val="22"/>
          </w:rPr>
          <w:delText>EXP</w:delText>
        </w:r>
      </w:del>
      <w:r w:rsidR="00E33BB9">
        <w:rPr>
          <w:rFonts w:ascii="Arial" w:hAnsi="Arial" w:cs="Arial"/>
          <w:color w:val="000000"/>
          <w:sz w:val="22"/>
          <w:szCs w:val="22"/>
        </w:rPr>
        <w:t xml:space="preserve"> samples. W</w:t>
      </w:r>
      <w:r w:rsidR="00795B0E">
        <w:rPr>
          <w:rFonts w:ascii="Arial" w:hAnsi="Arial" w:cs="Arial"/>
          <w:color w:val="000000"/>
          <w:sz w:val="22"/>
          <w:szCs w:val="22"/>
        </w:rPr>
        <w:t>e</w:t>
      </w:r>
      <w:r w:rsidR="00E33BB9">
        <w:rPr>
          <w:rFonts w:ascii="Arial" w:hAnsi="Arial" w:cs="Arial"/>
          <w:color w:val="000000"/>
          <w:sz w:val="22"/>
          <w:szCs w:val="22"/>
        </w:rPr>
        <w:t xml:space="preserve"> also expect </w:t>
      </w:r>
      <w:del w:id="343" w:author="boe" w:date="2020-06-01T11:53:00Z">
        <w:r w:rsidR="00E33BB9" w:rsidDel="005C1765">
          <w:rPr>
            <w:rFonts w:ascii="Arial" w:hAnsi="Arial" w:cs="Arial"/>
            <w:color w:val="000000"/>
            <w:sz w:val="22"/>
            <w:szCs w:val="22"/>
          </w:rPr>
          <w:delText xml:space="preserve">to see significant less </w:delText>
        </w:r>
      </w:del>
      <w:r w:rsidR="00E33BB9">
        <w:rPr>
          <w:rFonts w:ascii="Arial" w:hAnsi="Arial" w:cs="Arial"/>
          <w:color w:val="000000"/>
          <w:sz w:val="22"/>
          <w:szCs w:val="22"/>
        </w:rPr>
        <w:t xml:space="preserve">larger clades </w:t>
      </w:r>
      <w:ins w:id="344" w:author="boe" w:date="2020-06-01T11:53:00Z">
        <w:r w:rsidR="005C1765">
          <w:rPr>
            <w:rFonts w:ascii="Arial" w:hAnsi="Arial" w:cs="Arial"/>
            <w:color w:val="000000"/>
            <w:sz w:val="22"/>
            <w:szCs w:val="22"/>
          </w:rPr>
          <w:t>to exhibit much less</w:t>
        </w:r>
      </w:ins>
      <w:del w:id="345" w:author="boe" w:date="2020-06-01T11:53:00Z">
        <w:r w:rsidR="00E33BB9" w:rsidDel="005C1765">
          <w:rPr>
            <w:rFonts w:ascii="Arial" w:hAnsi="Arial" w:cs="Arial"/>
            <w:color w:val="000000"/>
            <w:sz w:val="22"/>
            <w:szCs w:val="22"/>
          </w:rPr>
          <w:delText>exhibiting</w:delText>
        </w:r>
      </w:del>
      <w:r w:rsidR="00E33BB9">
        <w:rPr>
          <w:rFonts w:ascii="Arial" w:hAnsi="Arial" w:cs="Arial"/>
          <w:color w:val="000000"/>
          <w:sz w:val="22"/>
          <w:szCs w:val="22"/>
        </w:rPr>
        <w:t xml:space="preserve"> enrichment for oncogenic transcriptional programs or mutations (</w:t>
      </w:r>
      <w:r w:rsidR="00E33BB9" w:rsidRPr="00DE6519">
        <w:rPr>
          <w:rFonts w:ascii="Arial" w:hAnsi="Arial" w:cs="Arial"/>
          <w:b/>
          <w:color w:val="000000"/>
          <w:sz w:val="22"/>
          <w:szCs w:val="22"/>
        </w:rPr>
        <w:t>Fig. 3</w:t>
      </w:r>
      <w:r w:rsidR="00E33BB9">
        <w:rPr>
          <w:rFonts w:ascii="Arial" w:hAnsi="Arial" w:cs="Arial"/>
          <w:color w:val="000000"/>
          <w:sz w:val="22"/>
          <w:szCs w:val="22"/>
        </w:rPr>
        <w:t xml:space="preserve">). </w:t>
      </w:r>
    </w:p>
    <w:p w14:paraId="3CF87689" w14:textId="77777777" w:rsidR="00D4321C" w:rsidRDefault="00D4321C" w:rsidP="00F35A65">
      <w:pPr>
        <w:jc w:val="both"/>
        <w:rPr>
          <w:rFonts w:ascii="Arial" w:hAnsi="Arial"/>
          <w:sz w:val="22"/>
          <w:szCs w:val="22"/>
        </w:rPr>
      </w:pPr>
    </w:p>
    <w:p w14:paraId="63CFB245" w14:textId="69270632" w:rsidR="005C1765" w:rsidRDefault="00F35A65" w:rsidP="00F35A65">
      <w:pPr>
        <w:jc w:val="both"/>
        <w:rPr>
          <w:ins w:id="346" w:author="boe" w:date="2020-06-01T11:54:00Z"/>
          <w:rFonts w:ascii="Arial" w:hAnsi="Arial" w:cs="Arial"/>
          <w:color w:val="000000"/>
          <w:sz w:val="22"/>
          <w:szCs w:val="22"/>
        </w:rPr>
      </w:pPr>
      <w:r>
        <w:rPr>
          <w:rFonts w:ascii="Arial" w:hAnsi="Arial"/>
          <w:sz w:val="22"/>
          <w:szCs w:val="22"/>
        </w:rPr>
        <w:t>In Experiment 4, we expect</w:t>
      </w:r>
      <w:r w:rsidR="00D4321C">
        <w:rPr>
          <w:rFonts w:ascii="Arial" w:hAnsi="Arial"/>
          <w:sz w:val="22"/>
          <w:szCs w:val="22"/>
        </w:rPr>
        <w:t xml:space="preserve"> CRISPR-mediated</w:t>
      </w:r>
      <w:r>
        <w:rPr>
          <w:rFonts w:ascii="Arial" w:hAnsi="Arial"/>
          <w:sz w:val="22"/>
          <w:szCs w:val="22"/>
        </w:rPr>
        <w:t xml:space="preserve"> </w:t>
      </w:r>
      <w:r w:rsidR="00333E92" w:rsidRPr="001D384A">
        <w:rPr>
          <w:rFonts w:ascii="Arial" w:hAnsi="Arial" w:cs="Arial"/>
          <w:i/>
          <w:color w:val="000000"/>
          <w:sz w:val="22"/>
          <w:szCs w:val="22"/>
        </w:rPr>
        <w:t>Trp5</w:t>
      </w:r>
      <w:r w:rsidR="00333E92">
        <w:rPr>
          <w:rFonts w:ascii="Arial" w:hAnsi="Arial" w:cs="Arial"/>
          <w:i/>
          <w:color w:val="000000"/>
          <w:sz w:val="22"/>
          <w:szCs w:val="22"/>
        </w:rPr>
        <w:t>3</w:t>
      </w:r>
      <w:r>
        <w:rPr>
          <w:rFonts w:ascii="Arial" w:hAnsi="Arial"/>
          <w:sz w:val="22"/>
          <w:szCs w:val="22"/>
        </w:rPr>
        <w:t xml:space="preserve"> inactivation to accelerate or amplify the effects of UV more so than </w:t>
      </w:r>
      <w:r w:rsidR="00333E92" w:rsidRPr="00B95EE0">
        <w:rPr>
          <w:rFonts w:ascii="Arial" w:hAnsi="Arial"/>
          <w:i/>
          <w:sz w:val="22"/>
          <w:szCs w:val="22"/>
        </w:rPr>
        <w:t>Notch1</w:t>
      </w:r>
      <w:r>
        <w:rPr>
          <w:rFonts w:ascii="Arial" w:hAnsi="Arial"/>
          <w:sz w:val="22"/>
          <w:szCs w:val="22"/>
        </w:rPr>
        <w:t xml:space="preserve"> inactivation</w:t>
      </w:r>
      <w:r w:rsidR="00333E92">
        <w:rPr>
          <w:rFonts w:ascii="Arial" w:hAnsi="Arial"/>
          <w:sz w:val="22"/>
          <w:szCs w:val="22"/>
        </w:rPr>
        <w:t xml:space="preserve"> when these are introduced at month 2</w:t>
      </w:r>
      <w:ins w:id="347" w:author="boe" w:date="2020-06-01T11:54:00Z">
        <w:r w:rsidR="005C1765">
          <w:rPr>
            <w:rFonts w:ascii="Arial" w:hAnsi="Arial"/>
            <w:sz w:val="22"/>
            <w:szCs w:val="22"/>
          </w:rPr>
          <w:t>,</w:t>
        </w:r>
      </w:ins>
      <w:r w:rsidR="0085651D">
        <w:rPr>
          <w:rFonts w:ascii="Arial" w:hAnsi="Arial"/>
          <w:sz w:val="22"/>
          <w:szCs w:val="22"/>
        </w:rPr>
        <w:t xml:space="preserve"> and to </w:t>
      </w:r>
      <w:del w:id="348" w:author="boe" w:date="2020-06-01T11:54:00Z">
        <w:r w:rsidR="0085651D" w:rsidDel="005C1765">
          <w:rPr>
            <w:rFonts w:ascii="Arial" w:hAnsi="Arial"/>
            <w:sz w:val="22"/>
            <w:szCs w:val="22"/>
          </w:rPr>
          <w:delText xml:space="preserve">ultimately </w:delText>
        </w:r>
      </w:del>
      <w:r w:rsidR="0085651D">
        <w:rPr>
          <w:rFonts w:ascii="Arial" w:hAnsi="Arial"/>
          <w:sz w:val="22"/>
          <w:szCs w:val="22"/>
        </w:rPr>
        <w:t xml:space="preserve">cause an increase in the number of tumors observed. </w:t>
      </w:r>
      <w:r w:rsidR="00E33BB9">
        <w:rPr>
          <w:rFonts w:ascii="Arial" w:hAnsi="Arial"/>
          <w:sz w:val="22"/>
          <w:szCs w:val="22"/>
        </w:rPr>
        <w:t xml:space="preserve">In contrast to MEKi-treated epidermis, we expect </w:t>
      </w:r>
      <w:r w:rsidR="00E33BB9" w:rsidRPr="00EE004A">
        <w:rPr>
          <w:rFonts w:ascii="Arial" w:hAnsi="Arial"/>
          <w:i/>
          <w:sz w:val="22"/>
          <w:szCs w:val="22"/>
        </w:rPr>
        <w:t>Notch1</w:t>
      </w:r>
      <w:r w:rsidR="00E33BB9">
        <w:rPr>
          <w:rFonts w:ascii="Arial" w:hAnsi="Arial"/>
          <w:sz w:val="22"/>
          <w:szCs w:val="22"/>
        </w:rPr>
        <w:t xml:space="preserve">-inactivated epidermis and clades to exhibit </w:t>
      </w:r>
      <w:r w:rsidR="00E33BB9">
        <w:rPr>
          <w:rFonts w:ascii="Arial" w:hAnsi="Arial" w:cs="Arial"/>
          <w:color w:val="000000"/>
          <w:sz w:val="22"/>
          <w:szCs w:val="22"/>
        </w:rPr>
        <w:t xml:space="preserve">transcriptional and mutational heterogeneity, including enrichment for driver mutations or oncogenic signatures, to be more correlated with clade size. </w:t>
      </w:r>
      <w:r w:rsidR="00E33BB9" w:rsidRPr="006D50D8">
        <w:rPr>
          <w:rFonts w:ascii="Arial" w:hAnsi="Arial" w:cs="Arial"/>
          <w:color w:val="000000"/>
          <w:sz w:val="22"/>
          <w:szCs w:val="22"/>
        </w:rPr>
        <w:t>Within-mouse comparisons (</w:t>
      </w:r>
      <w:r w:rsidR="00E33BB9" w:rsidRPr="006D50D8">
        <w:rPr>
          <w:rFonts w:ascii="Arial" w:hAnsi="Arial" w:cs="Arial"/>
          <w:b/>
          <w:color w:val="000000"/>
          <w:sz w:val="22"/>
          <w:szCs w:val="22"/>
        </w:rPr>
        <w:t>Fig. 8</w:t>
      </w:r>
      <w:r w:rsidR="00E33BB9" w:rsidRPr="006D50D8">
        <w:rPr>
          <w:rFonts w:ascii="Arial" w:hAnsi="Arial" w:cs="Arial"/>
          <w:color w:val="000000"/>
          <w:sz w:val="22"/>
          <w:szCs w:val="22"/>
        </w:rPr>
        <w:t>) will enable sampling of multiple clade sizes to test this definitively.</w:t>
      </w:r>
    </w:p>
    <w:p w14:paraId="31F6EE77" w14:textId="77777777" w:rsidR="005C1765" w:rsidRPr="006D50D8" w:rsidRDefault="005C1765" w:rsidP="00F35A65">
      <w:pPr>
        <w:jc w:val="both"/>
        <w:rPr>
          <w:rFonts w:ascii="Arial" w:hAnsi="Arial"/>
          <w:sz w:val="22"/>
          <w:szCs w:val="22"/>
        </w:rPr>
      </w:pPr>
    </w:p>
    <w:p w14:paraId="4CD79588" w14:textId="1925AA7F" w:rsidR="00333E92" w:rsidRPr="006D50D8" w:rsidDel="005C1765" w:rsidRDefault="00333E92" w:rsidP="00F35A65">
      <w:pPr>
        <w:jc w:val="both"/>
        <w:rPr>
          <w:del w:id="349" w:author="boe" w:date="2020-06-01T11:54:00Z"/>
          <w:rFonts w:ascii="Arial" w:hAnsi="Arial"/>
          <w:sz w:val="22"/>
          <w:szCs w:val="22"/>
        </w:rPr>
      </w:pPr>
    </w:p>
    <w:p w14:paraId="70BF4262" w14:textId="550A870D" w:rsidR="002474F1" w:rsidRPr="006D50D8" w:rsidRDefault="002474F1" w:rsidP="002474F1">
      <w:pPr>
        <w:jc w:val="both"/>
        <w:rPr>
          <w:rFonts w:ascii="Arial" w:hAnsi="Arial"/>
          <w:sz w:val="22"/>
          <w:szCs w:val="22"/>
        </w:rPr>
      </w:pPr>
      <w:r w:rsidRPr="006D50D8">
        <w:rPr>
          <w:rFonts w:ascii="Arial" w:hAnsi="Arial"/>
          <w:i/>
          <w:sz w:val="22"/>
          <w:szCs w:val="22"/>
        </w:rPr>
        <w:t>Alternative approaches for Aims 1, 2</w:t>
      </w:r>
      <w:r w:rsidRPr="006D50D8">
        <w:rPr>
          <w:rFonts w:ascii="Arial" w:hAnsi="Arial"/>
          <w:sz w:val="22"/>
          <w:szCs w:val="22"/>
        </w:rPr>
        <w:t xml:space="preserve">: We do not anticipate any technical challenges with this work, as we have been able to successfully interrogate the model system using all of the proposed methods. Furthermore, our experimental design including substantial within-mouse UV exposure and perturbation controls (Fig. 8), </w:t>
      </w:r>
      <w:r w:rsidR="00D04E3F" w:rsidRPr="006D50D8">
        <w:rPr>
          <w:rFonts w:ascii="Arial" w:hAnsi="Arial"/>
          <w:sz w:val="22"/>
          <w:szCs w:val="22"/>
        </w:rPr>
        <w:t>gives us considerable s</w:t>
      </w:r>
      <w:r w:rsidRPr="006D50D8">
        <w:rPr>
          <w:rFonts w:ascii="Arial" w:hAnsi="Arial"/>
          <w:sz w:val="22"/>
          <w:szCs w:val="22"/>
        </w:rPr>
        <w:t>tatistical</w:t>
      </w:r>
      <w:r w:rsidR="00D04E3F" w:rsidRPr="006D50D8">
        <w:rPr>
          <w:rFonts w:ascii="Arial" w:hAnsi="Arial"/>
          <w:sz w:val="22"/>
          <w:szCs w:val="22"/>
        </w:rPr>
        <w:t xml:space="preserve"> power for distinguishing even small differences (10% or more) in </w:t>
      </w:r>
      <w:r w:rsidRPr="006D50D8">
        <w:rPr>
          <w:rFonts w:ascii="Arial" w:hAnsi="Arial"/>
          <w:sz w:val="22"/>
          <w:szCs w:val="22"/>
        </w:rPr>
        <w:t xml:space="preserve">the </w:t>
      </w:r>
      <w:r w:rsidR="00D04E3F" w:rsidRPr="006D50D8">
        <w:rPr>
          <w:rFonts w:ascii="Arial" w:hAnsi="Arial"/>
          <w:sz w:val="22"/>
          <w:szCs w:val="22"/>
        </w:rPr>
        <w:t xml:space="preserve">ecological (note the degree of resolution shown in Table 1 for results in Fig. 2) and evolutionary </w:t>
      </w:r>
      <w:r w:rsidRPr="006D50D8">
        <w:rPr>
          <w:rFonts w:ascii="Arial" w:hAnsi="Arial"/>
          <w:sz w:val="22"/>
          <w:szCs w:val="22"/>
        </w:rPr>
        <w:t>properties of clades including intra-clade and inter-clade molecular genetic heterogeneity. It is possible that the inactivation of a single gene (</w:t>
      </w:r>
      <w:r w:rsidRPr="006D50D8">
        <w:rPr>
          <w:rFonts w:ascii="Arial" w:hAnsi="Arial"/>
          <w:i/>
          <w:sz w:val="22"/>
          <w:szCs w:val="22"/>
        </w:rPr>
        <w:t>Trp53</w:t>
      </w:r>
      <w:r w:rsidRPr="006D50D8">
        <w:rPr>
          <w:rFonts w:ascii="Arial" w:hAnsi="Arial"/>
          <w:sz w:val="22"/>
          <w:szCs w:val="22"/>
        </w:rPr>
        <w:t xml:space="preserve"> or </w:t>
      </w:r>
      <w:r w:rsidRPr="006D50D8">
        <w:rPr>
          <w:rFonts w:ascii="Arial" w:hAnsi="Arial"/>
          <w:i/>
          <w:sz w:val="22"/>
          <w:szCs w:val="22"/>
        </w:rPr>
        <w:t>Notch1</w:t>
      </w:r>
      <w:r w:rsidRPr="006D50D8">
        <w:rPr>
          <w:rFonts w:ascii="Arial" w:hAnsi="Arial"/>
          <w:sz w:val="22"/>
          <w:szCs w:val="22"/>
        </w:rPr>
        <w:t xml:space="preserve">) will fail to produce the necessary effects or to show clearly discernable effects in comparing those perturbations. To address this, we have already constructed </w:t>
      </w:r>
      <w:r w:rsidR="0039245D">
        <w:rPr>
          <w:rFonts w:ascii="Arial" w:hAnsi="Arial"/>
          <w:sz w:val="22"/>
          <w:szCs w:val="22"/>
        </w:rPr>
        <w:t xml:space="preserve">point mutant </w:t>
      </w:r>
      <w:r w:rsidR="0039245D" w:rsidRPr="0039245D">
        <w:rPr>
          <w:rFonts w:ascii="Arial" w:hAnsi="Arial"/>
          <w:i/>
          <w:sz w:val="22"/>
          <w:szCs w:val="22"/>
        </w:rPr>
        <w:t>Trp53</w:t>
      </w:r>
      <w:r w:rsidR="0039245D">
        <w:rPr>
          <w:rFonts w:ascii="Arial" w:hAnsi="Arial"/>
          <w:sz w:val="22"/>
          <w:szCs w:val="22"/>
        </w:rPr>
        <w:t xml:space="preserve"> alleles as well as </w:t>
      </w:r>
      <w:r w:rsidRPr="006D50D8">
        <w:rPr>
          <w:rFonts w:ascii="Arial" w:hAnsi="Arial"/>
          <w:sz w:val="22"/>
          <w:szCs w:val="22"/>
        </w:rPr>
        <w:t xml:space="preserve">a bi-specific </w:t>
      </w:r>
      <w:r w:rsidRPr="006D50D8">
        <w:rPr>
          <w:rFonts w:ascii="Arial" w:hAnsi="Arial"/>
          <w:i/>
          <w:sz w:val="22"/>
          <w:szCs w:val="22"/>
        </w:rPr>
        <w:t>Trp53</w:t>
      </w:r>
      <w:r w:rsidRPr="006D50D8">
        <w:rPr>
          <w:rFonts w:ascii="Arial" w:hAnsi="Arial"/>
          <w:sz w:val="22"/>
          <w:szCs w:val="22"/>
        </w:rPr>
        <w:t xml:space="preserve"> / </w:t>
      </w:r>
      <w:r w:rsidRPr="006D50D8">
        <w:rPr>
          <w:rFonts w:ascii="Arial" w:hAnsi="Arial"/>
          <w:i/>
          <w:sz w:val="22"/>
          <w:szCs w:val="22"/>
        </w:rPr>
        <w:t>Notch1</w:t>
      </w:r>
      <w:r w:rsidRPr="006D50D8">
        <w:rPr>
          <w:rFonts w:ascii="Arial" w:hAnsi="Arial"/>
          <w:sz w:val="22"/>
          <w:szCs w:val="22"/>
        </w:rPr>
        <w:t xml:space="preserve"> targeting CRISPR construct</w:t>
      </w:r>
      <w:ins w:id="350" w:author="boe" w:date="2020-06-01T11:55:00Z">
        <w:r w:rsidR="005C1765">
          <w:rPr>
            <w:rFonts w:ascii="Arial" w:hAnsi="Arial"/>
            <w:sz w:val="22"/>
            <w:szCs w:val="22"/>
          </w:rPr>
          <w:t>s</w:t>
        </w:r>
      </w:ins>
      <w:r w:rsidRPr="006D50D8">
        <w:rPr>
          <w:rFonts w:ascii="Arial" w:hAnsi="Arial"/>
          <w:sz w:val="22"/>
          <w:szCs w:val="22"/>
        </w:rPr>
        <w:t xml:space="preserve"> designed to functionally inactivate both genes within the same cells. </w:t>
      </w:r>
      <w:r w:rsidR="006D50D8">
        <w:rPr>
          <w:rFonts w:ascii="Arial" w:hAnsi="Arial"/>
          <w:sz w:val="22"/>
          <w:szCs w:val="22"/>
        </w:rPr>
        <w:t xml:space="preserve">Finally, it is also possible that four colors limit the ability to distinguish clades at the desired resolution. An alternative strategy is to carry the Brainbow cassette in the homozygous state allowing for </w:t>
      </w:r>
      <w:r w:rsidR="0039245D">
        <w:rPr>
          <w:rFonts w:ascii="Arial" w:hAnsi="Arial"/>
          <w:sz w:val="22"/>
          <w:szCs w:val="22"/>
        </w:rPr>
        <w:t>detection</w:t>
      </w:r>
      <w:r w:rsidR="002067A9">
        <w:rPr>
          <w:rFonts w:ascii="Arial" w:hAnsi="Arial"/>
          <w:sz w:val="22"/>
          <w:szCs w:val="22"/>
        </w:rPr>
        <w:t xml:space="preserve"> of </w:t>
      </w:r>
      <w:r w:rsidR="006D50D8">
        <w:rPr>
          <w:rFonts w:ascii="Arial" w:hAnsi="Arial"/>
          <w:sz w:val="22"/>
          <w:szCs w:val="22"/>
        </w:rPr>
        <w:t xml:space="preserve">8 </w:t>
      </w:r>
      <w:r w:rsidR="002067A9">
        <w:rPr>
          <w:rFonts w:ascii="Arial" w:hAnsi="Arial"/>
          <w:sz w:val="22"/>
          <w:szCs w:val="22"/>
        </w:rPr>
        <w:t>colors</w:t>
      </w:r>
      <w:r w:rsidR="002067A9">
        <w:rPr>
          <w:rFonts w:ascii="Arial" w:hAnsi="Arial"/>
          <w:sz w:val="22"/>
          <w:szCs w:val="22"/>
        </w:rPr>
        <w:fldChar w:fldCharType="begin">
          <w:fldData xml:space="preserve">PEVuZE5vdGU+PENpdGU+PEF1dGhvcj5UYW5nPC9BdXRob3I+PFllYXI+MjAxOTwvWWVhcj48UmVj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</w:fldData>
        </w:fldChar>
      </w:r>
      <w:r w:rsidR="00946A82">
        <w:rPr>
          <w:rFonts w:ascii="Arial" w:hAnsi="Arial"/>
          <w:sz w:val="22"/>
          <w:szCs w:val="22"/>
        </w:rPr>
        <w:instrText xml:space="preserve"> ADDIN EN.CITE </w:instrText>
      </w:r>
      <w:r w:rsidR="00946A82">
        <w:rPr>
          <w:rFonts w:ascii="Arial" w:hAnsi="Arial"/>
          <w:sz w:val="22"/>
          <w:szCs w:val="22"/>
        </w:rPr>
        <w:fldChar w:fldCharType="begin">
          <w:fldData xml:space="preserve">PEVuZE5vdGU+PENpdGU+PEF1dGhvcj5UYW5nPC9BdXRob3I+PFllYXI+MjAxOTwvWWVhcj48UmVj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</w:fldData>
        </w:fldChar>
      </w:r>
      <w:r w:rsidR="00946A82">
        <w:rPr>
          <w:rFonts w:ascii="Arial" w:hAnsi="Arial"/>
          <w:sz w:val="22"/>
          <w:szCs w:val="22"/>
        </w:rPr>
        <w:instrText xml:space="preserve"> ADDIN EN.CITE.DATA </w:instrText>
      </w:r>
      <w:r w:rsidR="00946A82">
        <w:rPr>
          <w:rFonts w:ascii="Arial" w:hAnsi="Arial"/>
          <w:sz w:val="22"/>
          <w:szCs w:val="22"/>
        </w:rPr>
      </w:r>
      <w:r w:rsidR="00946A82">
        <w:rPr>
          <w:rFonts w:ascii="Arial" w:hAnsi="Arial"/>
          <w:sz w:val="22"/>
          <w:szCs w:val="22"/>
        </w:rPr>
        <w:fldChar w:fldCharType="end"/>
      </w:r>
      <w:r w:rsidR="002067A9">
        <w:rPr>
          <w:rFonts w:ascii="Arial" w:hAnsi="Arial"/>
          <w:sz w:val="22"/>
          <w:szCs w:val="22"/>
        </w:rPr>
      </w:r>
      <w:r w:rsidR="002067A9">
        <w:rPr>
          <w:rFonts w:ascii="Arial" w:hAnsi="Arial"/>
          <w:sz w:val="22"/>
          <w:szCs w:val="22"/>
        </w:rPr>
        <w:fldChar w:fldCharType="separate"/>
      </w:r>
      <w:r w:rsidR="00946A82" w:rsidRPr="00946A82">
        <w:rPr>
          <w:rFonts w:ascii="Arial" w:hAnsi="Arial"/>
          <w:noProof/>
          <w:sz w:val="22"/>
          <w:szCs w:val="22"/>
          <w:vertAlign w:val="superscript"/>
        </w:rPr>
        <w:t>76</w:t>
      </w:r>
      <w:r w:rsidR="002067A9">
        <w:rPr>
          <w:rFonts w:ascii="Arial" w:hAnsi="Arial"/>
          <w:sz w:val="22"/>
          <w:szCs w:val="22"/>
        </w:rPr>
        <w:fldChar w:fldCharType="end"/>
      </w:r>
      <w:r w:rsidR="006D50D8">
        <w:rPr>
          <w:rFonts w:ascii="Arial" w:hAnsi="Arial"/>
          <w:sz w:val="22"/>
          <w:szCs w:val="22"/>
        </w:rPr>
        <w:t xml:space="preserve">. </w:t>
      </w:r>
    </w:p>
    <w:p w14:paraId="16F707D9" w14:textId="77777777" w:rsidR="00F35A65" w:rsidRPr="006D50D8" w:rsidRDefault="00F35A65" w:rsidP="00CC65F5">
      <w:pPr>
        <w:jc w:val="both"/>
        <w:rPr>
          <w:rFonts w:ascii="Arial" w:hAnsi="Arial" w:cs="Arial"/>
          <w:color w:val="000000"/>
          <w:sz w:val="22"/>
          <w:szCs w:val="22"/>
        </w:rPr>
      </w:pPr>
    </w:p>
    <w:p w14:paraId="5362E84C" w14:textId="17EAE4F0" w:rsidR="00ED7048" w:rsidRPr="006D50D8" w:rsidRDefault="00ED7048" w:rsidP="00F569D5">
      <w:pPr>
        <w:jc w:val="both"/>
        <w:rPr>
          <w:rFonts w:ascii="Arial" w:hAnsi="Arial" w:cs="Arial"/>
          <w:b/>
          <w:color w:val="000000"/>
          <w:sz w:val="22"/>
          <w:szCs w:val="22"/>
        </w:rPr>
      </w:pPr>
      <w:r w:rsidRPr="006D50D8">
        <w:rPr>
          <w:rFonts w:ascii="Arial" w:hAnsi="Arial" w:cs="Arial"/>
          <w:b/>
          <w:color w:val="000000"/>
          <w:sz w:val="22"/>
          <w:szCs w:val="22"/>
        </w:rPr>
        <w:t>Aim 3: Identify mechanisms of multi</w:t>
      </w:r>
      <w:r w:rsidR="00357995" w:rsidRPr="006D50D8">
        <w:rPr>
          <w:rFonts w:ascii="Arial" w:hAnsi="Arial" w:cs="Arial"/>
          <w:b/>
          <w:color w:val="000000"/>
          <w:sz w:val="22"/>
          <w:szCs w:val="22"/>
        </w:rPr>
        <w:t>-</w:t>
      </w:r>
      <w:r w:rsidRPr="006D50D8">
        <w:rPr>
          <w:rFonts w:ascii="Arial" w:hAnsi="Arial" w:cs="Arial"/>
          <w:b/>
          <w:color w:val="000000"/>
          <w:sz w:val="22"/>
          <w:szCs w:val="22"/>
        </w:rPr>
        <w:t xml:space="preserve">clonal eco-evolutionary dynamics in cancer development  </w:t>
      </w:r>
    </w:p>
    <w:p w14:paraId="41ACE468" w14:textId="3101A9E9" w:rsidR="00ED7048" w:rsidRDefault="00F569D5" w:rsidP="009022FC">
      <w:pPr>
        <w:jc w:val="both"/>
        <w:rPr>
          <w:rFonts w:ascii="Arial" w:hAnsi="Arial" w:cs="Arial"/>
          <w:color w:val="000000"/>
          <w:sz w:val="22"/>
          <w:szCs w:val="22"/>
        </w:rPr>
      </w:pPr>
      <w:r w:rsidRPr="006D50D8">
        <w:rPr>
          <w:rFonts w:ascii="Arial" w:hAnsi="Arial" w:cs="Arial"/>
          <w:i/>
          <w:color w:val="000000"/>
          <w:sz w:val="22"/>
          <w:szCs w:val="22"/>
        </w:rPr>
        <w:t>Rationale</w:t>
      </w:r>
      <w:r w:rsidRPr="006D50D8">
        <w:rPr>
          <w:rFonts w:ascii="Arial" w:hAnsi="Arial" w:cs="Arial"/>
          <w:color w:val="000000"/>
          <w:sz w:val="22"/>
          <w:szCs w:val="22"/>
        </w:rPr>
        <w:t xml:space="preserve">: Our preliminary data confirm that the majority of </w:t>
      </w:r>
      <w:r w:rsidR="0004316E" w:rsidRPr="006D50D8">
        <w:rPr>
          <w:rFonts w:ascii="Arial" w:hAnsi="Arial" w:cs="Arial"/>
          <w:color w:val="000000"/>
          <w:sz w:val="22"/>
          <w:szCs w:val="22"/>
        </w:rPr>
        <w:t xml:space="preserve">tumors we have imaged express </w:t>
      </w:r>
      <w:r w:rsidR="0054207A" w:rsidRPr="006D50D8">
        <w:rPr>
          <w:rFonts w:ascii="Arial" w:hAnsi="Arial" w:cs="Arial"/>
          <w:color w:val="000000"/>
          <w:sz w:val="22"/>
          <w:szCs w:val="22"/>
        </w:rPr>
        <w:t xml:space="preserve">one or two </w:t>
      </w:r>
      <w:r w:rsidR="0004316E" w:rsidRPr="006D50D8">
        <w:rPr>
          <w:rFonts w:ascii="Arial" w:hAnsi="Arial" w:cs="Arial"/>
          <w:color w:val="000000"/>
          <w:sz w:val="22"/>
          <w:szCs w:val="22"/>
        </w:rPr>
        <w:t>fluorophore</w:t>
      </w:r>
      <w:r w:rsidR="0054207A" w:rsidRPr="006D50D8">
        <w:rPr>
          <w:rFonts w:ascii="Arial" w:hAnsi="Arial" w:cs="Arial"/>
          <w:color w:val="000000"/>
          <w:sz w:val="22"/>
          <w:szCs w:val="22"/>
        </w:rPr>
        <w:t>s</w:t>
      </w:r>
      <w:r w:rsidR="0004316E" w:rsidRPr="006D50D8">
        <w:rPr>
          <w:rFonts w:ascii="Arial" w:hAnsi="Arial" w:cs="Arial"/>
          <w:color w:val="000000"/>
          <w:sz w:val="22"/>
          <w:szCs w:val="22"/>
        </w:rPr>
        <w:t xml:space="preserve">. </w:t>
      </w:r>
      <w:r w:rsidR="00ED7048" w:rsidRPr="006D50D8">
        <w:rPr>
          <w:rFonts w:ascii="Arial" w:hAnsi="Arial" w:cs="Arial"/>
          <w:color w:val="000000"/>
          <w:sz w:val="22"/>
          <w:szCs w:val="22"/>
        </w:rPr>
        <w:t xml:space="preserve">We hypothesize that tumor </w:t>
      </w:r>
      <w:r w:rsidR="00434B73" w:rsidRPr="006D50D8">
        <w:rPr>
          <w:rFonts w:ascii="Arial" w:hAnsi="Arial" w:cs="Arial"/>
          <w:color w:val="000000"/>
          <w:sz w:val="22"/>
          <w:szCs w:val="22"/>
        </w:rPr>
        <w:t>subpopulation</w:t>
      </w:r>
      <w:r w:rsidR="00ED7048" w:rsidRPr="006D50D8">
        <w:rPr>
          <w:rFonts w:ascii="Arial" w:hAnsi="Arial" w:cs="Arial"/>
          <w:color w:val="000000"/>
          <w:sz w:val="22"/>
          <w:szCs w:val="22"/>
        </w:rPr>
        <w:t xml:space="preserve">s from established lesions (phase 3) can be extracted and used to measure competition and cooperation </w:t>
      </w:r>
      <w:r w:rsidR="00ED7048" w:rsidRPr="006D50D8">
        <w:rPr>
          <w:rFonts w:ascii="Arial" w:hAnsi="Arial" w:cs="Arial"/>
          <w:i/>
          <w:color w:val="000000"/>
          <w:sz w:val="22"/>
          <w:szCs w:val="22"/>
        </w:rPr>
        <w:t>in-vivo</w:t>
      </w:r>
      <w:r w:rsidR="009022FC" w:rsidRPr="006D50D8">
        <w:rPr>
          <w:rFonts w:ascii="Arial" w:hAnsi="Arial" w:cs="Arial"/>
          <w:i/>
          <w:color w:val="000000"/>
          <w:sz w:val="22"/>
          <w:szCs w:val="22"/>
        </w:rPr>
        <w:t xml:space="preserve"> </w:t>
      </w:r>
      <w:r w:rsidR="009022FC" w:rsidRPr="006D50D8">
        <w:rPr>
          <w:rFonts w:ascii="Arial" w:hAnsi="Arial" w:cs="Arial"/>
          <w:color w:val="000000"/>
          <w:sz w:val="22"/>
          <w:szCs w:val="22"/>
        </w:rPr>
        <w:t>and</w:t>
      </w:r>
      <w:r w:rsidR="009022FC" w:rsidRPr="006D50D8">
        <w:rPr>
          <w:rFonts w:ascii="Arial" w:hAnsi="Arial" w:cs="Arial"/>
          <w:i/>
          <w:color w:val="000000"/>
          <w:sz w:val="22"/>
          <w:szCs w:val="22"/>
        </w:rPr>
        <w:t xml:space="preserve"> in-vitro</w:t>
      </w:r>
      <w:r w:rsidR="00ED7048" w:rsidRPr="006D50D8">
        <w:rPr>
          <w:rFonts w:ascii="Arial" w:hAnsi="Arial" w:cs="Arial"/>
          <w:color w:val="000000"/>
          <w:sz w:val="22"/>
          <w:szCs w:val="22"/>
        </w:rPr>
        <w:t>. Multiple</w:t>
      </w:r>
      <w:r w:rsidR="00ED7048" w:rsidRPr="003C391A">
        <w:rPr>
          <w:rFonts w:ascii="Arial" w:hAnsi="Arial" w:cs="Arial"/>
          <w:color w:val="000000"/>
          <w:sz w:val="22"/>
          <w:szCs w:val="22"/>
        </w:rPr>
        <w:t xml:space="preserve"> lines </w:t>
      </w:r>
      <w:r w:rsidR="00ED7048">
        <w:rPr>
          <w:rFonts w:ascii="Arial" w:hAnsi="Arial" w:cs="Arial"/>
          <w:color w:val="000000"/>
          <w:sz w:val="22"/>
          <w:szCs w:val="22"/>
        </w:rPr>
        <w:t xml:space="preserve">will </w:t>
      </w:r>
      <w:r w:rsidR="00ED7048" w:rsidRPr="003C391A">
        <w:rPr>
          <w:rFonts w:ascii="Arial" w:hAnsi="Arial" w:cs="Arial"/>
          <w:color w:val="000000"/>
          <w:sz w:val="22"/>
          <w:szCs w:val="22"/>
        </w:rPr>
        <w:t>be derived</w:t>
      </w:r>
      <w:r w:rsidR="00ED7048">
        <w:rPr>
          <w:rFonts w:ascii="Arial" w:hAnsi="Arial" w:cs="Arial"/>
          <w:color w:val="000000"/>
          <w:sz w:val="22"/>
          <w:szCs w:val="22"/>
        </w:rPr>
        <w:t>,</w:t>
      </w:r>
      <w:r w:rsidR="00ED7048" w:rsidRPr="003C391A">
        <w:rPr>
          <w:rFonts w:ascii="Arial" w:hAnsi="Arial" w:cs="Arial"/>
          <w:color w:val="000000"/>
          <w:sz w:val="22"/>
          <w:szCs w:val="22"/>
        </w:rPr>
        <w:t xml:space="preserve"> </w:t>
      </w:r>
      <w:r w:rsidR="00ED7048">
        <w:rPr>
          <w:rFonts w:ascii="Arial" w:hAnsi="Arial" w:cs="Arial"/>
          <w:color w:val="000000"/>
          <w:sz w:val="22"/>
          <w:szCs w:val="22"/>
        </w:rPr>
        <w:t xml:space="preserve">cultured, </w:t>
      </w:r>
      <w:r w:rsidR="00ED7048" w:rsidRPr="003C391A">
        <w:rPr>
          <w:rFonts w:ascii="Arial" w:hAnsi="Arial" w:cs="Arial"/>
          <w:color w:val="000000"/>
          <w:sz w:val="22"/>
          <w:szCs w:val="22"/>
        </w:rPr>
        <w:t>transplant</w:t>
      </w:r>
      <w:r w:rsidR="00ED7048">
        <w:rPr>
          <w:rFonts w:ascii="Arial" w:hAnsi="Arial" w:cs="Arial"/>
          <w:color w:val="000000"/>
          <w:sz w:val="22"/>
          <w:szCs w:val="22"/>
        </w:rPr>
        <w:t>ed in combinations</w:t>
      </w:r>
      <w:r w:rsidR="00ED7048" w:rsidRPr="003C391A">
        <w:rPr>
          <w:rFonts w:ascii="Arial" w:hAnsi="Arial" w:cs="Arial"/>
          <w:color w:val="000000"/>
          <w:sz w:val="22"/>
          <w:szCs w:val="22"/>
        </w:rPr>
        <w:t xml:space="preserve">, followed over time as distinct clones, and their relative fitness </w:t>
      </w:r>
      <w:r w:rsidR="00ED7048">
        <w:rPr>
          <w:rFonts w:ascii="Arial" w:hAnsi="Arial" w:cs="Arial"/>
          <w:color w:val="000000"/>
          <w:sz w:val="22"/>
          <w:szCs w:val="22"/>
        </w:rPr>
        <w:t>linked</w:t>
      </w:r>
      <w:r w:rsidR="00ED7048" w:rsidRPr="003C391A">
        <w:rPr>
          <w:rFonts w:ascii="Arial" w:hAnsi="Arial" w:cs="Arial"/>
          <w:color w:val="000000"/>
          <w:sz w:val="22"/>
          <w:szCs w:val="22"/>
        </w:rPr>
        <w:t xml:space="preserve"> to specific </w:t>
      </w:r>
      <w:r w:rsidR="00ED7048">
        <w:rPr>
          <w:rFonts w:ascii="Arial" w:hAnsi="Arial" w:cs="Arial"/>
          <w:color w:val="000000"/>
          <w:sz w:val="22"/>
          <w:szCs w:val="22"/>
        </w:rPr>
        <w:t>molecular</w:t>
      </w:r>
      <w:r w:rsidR="00ED7048" w:rsidRPr="003C391A">
        <w:rPr>
          <w:rFonts w:ascii="Arial" w:hAnsi="Arial" w:cs="Arial"/>
          <w:color w:val="000000"/>
          <w:sz w:val="22"/>
          <w:szCs w:val="22"/>
        </w:rPr>
        <w:t xml:space="preserve"> </w:t>
      </w:r>
      <w:r w:rsidR="00ED7048">
        <w:rPr>
          <w:rFonts w:ascii="Arial" w:hAnsi="Arial" w:cs="Arial"/>
          <w:color w:val="000000"/>
          <w:sz w:val="22"/>
          <w:szCs w:val="22"/>
        </w:rPr>
        <w:t>and genetic traits</w:t>
      </w:r>
      <w:r w:rsidR="00ED7048" w:rsidRPr="003C391A">
        <w:rPr>
          <w:rFonts w:ascii="Arial" w:hAnsi="Arial" w:cs="Arial"/>
          <w:color w:val="000000"/>
          <w:sz w:val="22"/>
          <w:szCs w:val="22"/>
        </w:rPr>
        <w:t xml:space="preserve">. </w:t>
      </w:r>
      <w:ins w:id="351" w:author="boe" w:date="2020-06-01T13:04:00Z">
        <w:r w:rsidR="00846CB7">
          <w:rPr>
            <w:rFonts w:ascii="Arial" w:hAnsi="Arial" w:cs="Arial"/>
            <w:color w:val="000000"/>
            <w:sz w:val="22"/>
            <w:szCs w:val="22"/>
          </w:rPr>
          <w:t xml:space="preserve">We can validate </w:t>
        </w:r>
      </w:ins>
      <w:ins w:id="352" w:author="boe" w:date="2020-06-01T13:03:00Z">
        <w:r w:rsidR="00846CB7">
          <w:rPr>
            <w:rFonts w:ascii="Arial" w:hAnsi="Arial" w:cs="Arial"/>
            <w:color w:val="000000"/>
            <w:sz w:val="22"/>
            <w:szCs w:val="22"/>
          </w:rPr>
          <w:t xml:space="preserve">traits </w:t>
        </w:r>
      </w:ins>
      <w:ins w:id="353" w:author="boe" w:date="2020-06-01T13:04:00Z">
        <w:r w:rsidR="00846CB7">
          <w:rPr>
            <w:rFonts w:ascii="Arial" w:hAnsi="Arial" w:cs="Arial"/>
            <w:color w:val="000000"/>
            <w:sz w:val="22"/>
            <w:szCs w:val="22"/>
          </w:rPr>
          <w:t xml:space="preserve">that </w:t>
        </w:r>
      </w:ins>
      <w:ins w:id="354" w:author="boe" w:date="2020-06-01T13:03:00Z">
        <w:r w:rsidR="00846CB7">
          <w:rPr>
            <w:rFonts w:ascii="Arial" w:hAnsi="Arial" w:cs="Arial"/>
            <w:color w:val="000000"/>
            <w:sz w:val="22"/>
            <w:szCs w:val="22"/>
          </w:rPr>
          <w:t xml:space="preserve">may </w:t>
        </w:r>
      </w:ins>
      <w:ins w:id="355" w:author="boe" w:date="2020-06-01T13:04:00Z">
        <w:r w:rsidR="00846CB7">
          <w:rPr>
            <w:rFonts w:ascii="Arial" w:hAnsi="Arial" w:cs="Arial"/>
            <w:color w:val="000000"/>
            <w:sz w:val="22"/>
            <w:szCs w:val="22"/>
          </w:rPr>
          <w:t xml:space="preserve">explain </w:t>
        </w:r>
      </w:ins>
      <w:del w:id="356" w:author="boe" w:date="2020-06-01T13:03:00Z">
        <w:r w:rsidR="00ED7048" w:rsidDel="00846CB7">
          <w:rPr>
            <w:rFonts w:ascii="Arial" w:hAnsi="Arial" w:cs="Arial"/>
            <w:color w:val="000000"/>
            <w:sz w:val="22"/>
            <w:szCs w:val="22"/>
          </w:rPr>
          <w:delText>We</w:delText>
        </w:r>
      </w:del>
      <w:del w:id="357" w:author="boe" w:date="2020-06-01T13:04:00Z">
        <w:r w:rsidR="00ED7048" w:rsidDel="00846CB7">
          <w:rPr>
            <w:rFonts w:ascii="Arial" w:hAnsi="Arial" w:cs="Arial"/>
            <w:color w:val="000000"/>
            <w:sz w:val="22"/>
            <w:szCs w:val="22"/>
          </w:rPr>
          <w:delText xml:space="preserve"> propose that specific molecular interactions responsible for </w:delText>
        </w:r>
      </w:del>
      <w:r w:rsidR="00ED7048">
        <w:rPr>
          <w:rFonts w:ascii="Arial" w:hAnsi="Arial" w:cs="Arial"/>
          <w:color w:val="000000"/>
          <w:sz w:val="22"/>
          <w:szCs w:val="22"/>
        </w:rPr>
        <w:t>cell-cell cooperation and</w:t>
      </w:r>
      <w:ins w:id="358" w:author="boe" w:date="2020-06-01T13:04:00Z">
        <w:r w:rsidR="00846CB7">
          <w:rPr>
            <w:rFonts w:ascii="Arial" w:hAnsi="Arial" w:cs="Arial"/>
            <w:color w:val="000000"/>
            <w:sz w:val="22"/>
            <w:szCs w:val="22"/>
          </w:rPr>
          <w:t>/or</w:t>
        </w:r>
      </w:ins>
      <w:r w:rsidR="00ED7048">
        <w:rPr>
          <w:rFonts w:ascii="Arial" w:hAnsi="Arial" w:cs="Arial"/>
          <w:color w:val="000000"/>
          <w:sz w:val="22"/>
          <w:szCs w:val="22"/>
        </w:rPr>
        <w:t xml:space="preserve"> competition</w:t>
      </w:r>
      <w:del w:id="359" w:author="boe" w:date="2020-06-01T13:04:00Z">
        <w:r w:rsidR="00ED7048" w:rsidDel="00846CB7">
          <w:rPr>
            <w:rFonts w:ascii="Arial" w:hAnsi="Arial" w:cs="Arial"/>
            <w:color w:val="000000"/>
            <w:sz w:val="22"/>
            <w:szCs w:val="22"/>
          </w:rPr>
          <w:delText xml:space="preserve"> can be identified</w:delText>
        </w:r>
        <w:r w:rsidR="00CA1D9F" w:rsidDel="00846CB7">
          <w:rPr>
            <w:rFonts w:ascii="Arial" w:hAnsi="Arial" w:cs="Arial"/>
            <w:color w:val="000000"/>
            <w:sz w:val="22"/>
            <w:szCs w:val="22"/>
          </w:rPr>
          <w:delText xml:space="preserve"> and validated</w:delText>
        </w:r>
      </w:del>
      <w:r w:rsidR="00ED7048">
        <w:rPr>
          <w:rFonts w:ascii="Arial" w:hAnsi="Arial" w:cs="Arial"/>
          <w:color w:val="000000"/>
          <w:sz w:val="22"/>
          <w:szCs w:val="22"/>
        </w:rPr>
        <w:t>.</w:t>
      </w:r>
    </w:p>
    <w:p w14:paraId="7C1792AD" w14:textId="77777777" w:rsidR="00ED7048" w:rsidRDefault="00ED7048" w:rsidP="009022FC">
      <w:pPr>
        <w:jc w:val="both"/>
        <w:rPr>
          <w:rFonts w:ascii="Arial" w:hAnsi="Arial" w:cs="Arial"/>
          <w:color w:val="000000"/>
          <w:sz w:val="22"/>
          <w:szCs w:val="22"/>
        </w:rPr>
      </w:pPr>
    </w:p>
    <w:p w14:paraId="366DC930" w14:textId="1865F796" w:rsidR="00ED7048" w:rsidRPr="00DE0BE9" w:rsidRDefault="00F569D5" w:rsidP="0018118E">
      <w:pPr>
        <w:jc w:val="both"/>
        <w:rPr>
          <w:rFonts w:ascii="Arial" w:hAnsi="Arial" w:cs="Arial"/>
          <w:sz w:val="22"/>
          <w:szCs w:val="22"/>
        </w:rPr>
      </w:pPr>
      <w:r w:rsidRPr="00F569D5">
        <w:rPr>
          <w:rFonts w:ascii="Arial" w:hAnsi="Arial" w:cs="Arial"/>
          <w:i/>
          <w:color w:val="000000"/>
          <w:sz w:val="22"/>
          <w:szCs w:val="22"/>
          <w:u w:val="single"/>
        </w:rPr>
        <w:t>Approach</w:t>
      </w:r>
      <w:r>
        <w:rPr>
          <w:rFonts w:ascii="Arial" w:hAnsi="Arial" w:cs="Arial"/>
          <w:color w:val="000000"/>
          <w:sz w:val="22"/>
          <w:szCs w:val="22"/>
        </w:rPr>
        <w:t xml:space="preserve">: </w:t>
      </w:r>
      <w:ins w:id="360" w:author="boe" w:date="2020-06-01T13:08:00Z">
        <w:r w:rsidR="00846CB7">
          <w:rPr>
            <w:rFonts w:ascii="Arial" w:hAnsi="Arial" w:cs="Arial"/>
            <w:color w:val="000000"/>
            <w:sz w:val="22"/>
            <w:szCs w:val="22"/>
          </w:rPr>
          <w:t xml:space="preserve">We will follow mice </w:t>
        </w:r>
      </w:ins>
      <w:del w:id="361" w:author="boe" w:date="2020-06-01T13:08:00Z">
        <w:r w:rsidDel="00846CB7">
          <w:rPr>
            <w:rFonts w:ascii="Arial" w:hAnsi="Arial" w:cs="Arial"/>
            <w:color w:val="000000"/>
            <w:sz w:val="22"/>
            <w:szCs w:val="22"/>
          </w:rPr>
          <w:delText xml:space="preserve">Using </w:delText>
        </w:r>
      </w:del>
      <w:del w:id="362" w:author="boe" w:date="2020-06-01T13:05:00Z">
        <w:r w:rsidDel="00846CB7">
          <w:rPr>
            <w:rFonts w:ascii="Arial" w:hAnsi="Arial" w:cs="Arial"/>
            <w:color w:val="000000"/>
            <w:sz w:val="22"/>
            <w:szCs w:val="22"/>
          </w:rPr>
          <w:delText xml:space="preserve">the </w:delText>
        </w:r>
      </w:del>
      <w:del w:id="363" w:author="boe" w:date="2020-06-01T13:08:00Z">
        <w:r w:rsidDel="00846CB7">
          <w:rPr>
            <w:rFonts w:ascii="Arial" w:hAnsi="Arial" w:cs="Arial"/>
            <w:color w:val="000000"/>
            <w:sz w:val="22"/>
            <w:szCs w:val="22"/>
          </w:rPr>
          <w:delText xml:space="preserve">mice </w:delText>
        </w:r>
      </w:del>
      <w:r>
        <w:rPr>
          <w:rFonts w:ascii="Arial" w:hAnsi="Arial" w:cs="Arial"/>
          <w:color w:val="000000"/>
          <w:sz w:val="22"/>
          <w:szCs w:val="22"/>
        </w:rPr>
        <w:t xml:space="preserve">established for </w:t>
      </w:r>
      <w:del w:id="364" w:author="boe" w:date="2020-06-01T13:07:00Z">
        <w:r w:rsidDel="00846CB7">
          <w:rPr>
            <w:rFonts w:ascii="Arial" w:hAnsi="Arial" w:cs="Arial"/>
            <w:color w:val="000000"/>
            <w:sz w:val="22"/>
            <w:szCs w:val="22"/>
          </w:rPr>
          <w:delText xml:space="preserve">the </w:delText>
        </w:r>
      </w:del>
      <w:r>
        <w:rPr>
          <w:rFonts w:ascii="Arial" w:hAnsi="Arial" w:cs="Arial"/>
          <w:color w:val="000000"/>
          <w:sz w:val="22"/>
          <w:szCs w:val="22"/>
        </w:rPr>
        <w:t xml:space="preserve">studies in Aims 1 </w:t>
      </w:r>
      <w:ins w:id="365" w:author="boe" w:date="2020-06-01T13:07:00Z">
        <w:r w:rsidR="00846CB7">
          <w:rPr>
            <w:rFonts w:ascii="Arial" w:hAnsi="Arial" w:cs="Arial"/>
            <w:color w:val="000000"/>
            <w:sz w:val="22"/>
            <w:szCs w:val="22"/>
          </w:rPr>
          <w:t xml:space="preserve">&amp; </w:t>
        </w:r>
      </w:ins>
      <w:del w:id="366" w:author="boe" w:date="2020-06-01T13:07:00Z">
        <w:r w:rsidDel="00846CB7">
          <w:rPr>
            <w:rFonts w:ascii="Arial" w:hAnsi="Arial" w:cs="Arial"/>
            <w:color w:val="000000"/>
            <w:sz w:val="22"/>
            <w:szCs w:val="22"/>
          </w:rPr>
          <w:delText xml:space="preserve">and </w:delText>
        </w:r>
      </w:del>
      <w:r>
        <w:rPr>
          <w:rFonts w:ascii="Arial" w:hAnsi="Arial" w:cs="Arial"/>
          <w:color w:val="000000"/>
          <w:sz w:val="22"/>
          <w:szCs w:val="22"/>
        </w:rPr>
        <w:t>2</w:t>
      </w:r>
      <w:ins w:id="367" w:author="boe" w:date="2020-06-01T13:08:00Z">
        <w:r w:rsidR="00846CB7">
          <w:rPr>
            <w:rFonts w:ascii="Arial" w:hAnsi="Arial" w:cs="Arial"/>
            <w:color w:val="000000"/>
            <w:sz w:val="22"/>
            <w:szCs w:val="22"/>
          </w:rPr>
          <w:t xml:space="preserve"> </w:t>
        </w:r>
      </w:ins>
      <w:del w:id="368" w:author="boe" w:date="2020-06-01T13:08:00Z">
        <w:r w:rsidDel="00846CB7">
          <w:rPr>
            <w:rFonts w:ascii="Arial" w:hAnsi="Arial" w:cs="Arial"/>
            <w:color w:val="000000"/>
            <w:sz w:val="22"/>
            <w:szCs w:val="22"/>
          </w:rPr>
          <w:delText xml:space="preserve">, we will follow these mice </w:delText>
        </w:r>
      </w:del>
      <w:ins w:id="369" w:author="boe" w:date="2020-06-01T13:05:00Z">
        <w:r w:rsidR="00846CB7">
          <w:rPr>
            <w:rFonts w:ascii="Arial" w:hAnsi="Arial" w:cs="Arial"/>
            <w:color w:val="000000"/>
            <w:sz w:val="22"/>
            <w:szCs w:val="22"/>
          </w:rPr>
          <w:t xml:space="preserve">for </w:t>
        </w:r>
      </w:ins>
      <w:r>
        <w:rPr>
          <w:rFonts w:ascii="Arial" w:hAnsi="Arial" w:cs="Arial"/>
          <w:color w:val="000000"/>
          <w:sz w:val="22"/>
          <w:szCs w:val="22"/>
        </w:rPr>
        <w:t>at least 2-4 months following the cessation of UV irradiation</w:t>
      </w:r>
      <w:r w:rsidR="0004316E">
        <w:rPr>
          <w:rFonts w:ascii="Arial" w:hAnsi="Arial" w:cs="Arial"/>
          <w:color w:val="000000"/>
          <w:sz w:val="22"/>
          <w:szCs w:val="22"/>
        </w:rPr>
        <w:t xml:space="preserve">. We have previously extracted tumors </w:t>
      </w:r>
      <w:ins w:id="370" w:author="boe" w:date="2020-06-01T13:05:00Z">
        <w:r w:rsidR="00846CB7">
          <w:rPr>
            <w:rFonts w:ascii="Arial" w:hAnsi="Arial" w:cs="Arial"/>
            <w:color w:val="000000"/>
            <w:sz w:val="22"/>
            <w:szCs w:val="22"/>
          </w:rPr>
          <w:t xml:space="preserve">of </w:t>
        </w:r>
      </w:ins>
      <w:r w:rsidR="0004316E">
        <w:rPr>
          <w:rFonts w:ascii="Arial" w:hAnsi="Arial" w:cs="Arial"/>
          <w:color w:val="000000"/>
          <w:sz w:val="22"/>
          <w:szCs w:val="22"/>
        </w:rPr>
        <w:t>up to 1 cm in diameter using survival surgeries (permitted by our IACUC for up to three times). In the week prior to harvest,</w:t>
      </w:r>
      <w:r w:rsidR="00403F8E">
        <w:rPr>
          <w:rFonts w:ascii="Arial" w:hAnsi="Arial" w:cs="Arial"/>
          <w:color w:val="000000"/>
          <w:sz w:val="22"/>
          <w:szCs w:val="22"/>
        </w:rPr>
        <w:t xml:space="preserve"> </w:t>
      </w:r>
      <w:r w:rsidR="0004316E">
        <w:rPr>
          <w:rFonts w:ascii="Arial" w:hAnsi="Arial" w:cs="Arial"/>
          <w:color w:val="000000"/>
          <w:sz w:val="22"/>
          <w:szCs w:val="22"/>
        </w:rPr>
        <w:t xml:space="preserve">tamoxifen will be administered either topically </w:t>
      </w:r>
      <w:r w:rsidR="00F83353">
        <w:rPr>
          <w:rFonts w:ascii="Arial" w:hAnsi="Arial" w:cs="Arial"/>
          <w:color w:val="000000"/>
          <w:sz w:val="22"/>
          <w:szCs w:val="22"/>
        </w:rPr>
        <w:t>(</w:t>
      </w:r>
      <w:r w:rsidR="0004316E">
        <w:rPr>
          <w:rFonts w:ascii="Arial" w:hAnsi="Arial" w:cs="Arial"/>
          <w:color w:val="000000"/>
          <w:sz w:val="22"/>
          <w:szCs w:val="22"/>
        </w:rPr>
        <w:t xml:space="preserve">or </w:t>
      </w:r>
      <w:r w:rsidR="0004316E" w:rsidRPr="009022FC">
        <w:rPr>
          <w:rFonts w:ascii="Arial" w:hAnsi="Arial" w:cs="Arial"/>
          <w:color w:val="000000" w:themeColor="text1"/>
          <w:sz w:val="22"/>
          <w:szCs w:val="22"/>
        </w:rPr>
        <w:t>systemically</w:t>
      </w:r>
      <w:r w:rsidR="00F83353" w:rsidRPr="009022FC">
        <w:rPr>
          <w:rFonts w:ascii="Arial" w:hAnsi="Arial" w:cs="Arial"/>
          <w:color w:val="000000" w:themeColor="text1"/>
          <w:sz w:val="22"/>
          <w:szCs w:val="22"/>
        </w:rPr>
        <w:t>, required)</w:t>
      </w:r>
      <w:r w:rsidR="00494711" w:rsidRPr="009022FC">
        <w:rPr>
          <w:rFonts w:ascii="Arial" w:hAnsi="Arial" w:cs="Arial"/>
          <w:color w:val="000000" w:themeColor="text1"/>
          <w:sz w:val="22"/>
          <w:szCs w:val="22"/>
        </w:rPr>
        <w:t xml:space="preserve"> to label </w:t>
      </w:r>
      <w:del w:id="371" w:author="boe" w:date="2020-06-01T13:06:00Z">
        <w:r w:rsidR="00494711" w:rsidRPr="009022FC" w:rsidDel="00846CB7">
          <w:rPr>
            <w:rFonts w:ascii="Arial" w:hAnsi="Arial" w:cs="Arial"/>
            <w:color w:val="000000" w:themeColor="text1"/>
            <w:sz w:val="22"/>
            <w:szCs w:val="22"/>
          </w:rPr>
          <w:delText xml:space="preserve">as many of the </w:delText>
        </w:r>
      </w:del>
      <w:r w:rsidR="0054207A">
        <w:rPr>
          <w:rFonts w:ascii="Arial" w:hAnsi="Arial" w:cs="Arial"/>
          <w:color w:val="000000" w:themeColor="text1"/>
          <w:sz w:val="22"/>
          <w:szCs w:val="22"/>
        </w:rPr>
        <w:t xml:space="preserve">tumor </w:t>
      </w:r>
      <w:r w:rsidR="00434B73">
        <w:rPr>
          <w:rFonts w:ascii="Arial" w:hAnsi="Arial" w:cs="Arial"/>
          <w:color w:val="000000" w:themeColor="text1"/>
          <w:sz w:val="22"/>
          <w:szCs w:val="22"/>
        </w:rPr>
        <w:t>subpopulation</w:t>
      </w:r>
      <w:r w:rsidR="00494711" w:rsidRPr="009022FC">
        <w:rPr>
          <w:rFonts w:ascii="Arial" w:hAnsi="Arial" w:cs="Arial"/>
          <w:color w:val="000000" w:themeColor="text1"/>
          <w:sz w:val="22"/>
          <w:szCs w:val="22"/>
        </w:rPr>
        <w:t>s</w:t>
      </w:r>
      <w:del w:id="372" w:author="boe" w:date="2020-06-01T13:06:00Z">
        <w:r w:rsidR="00494711" w:rsidRPr="009022FC" w:rsidDel="00846CB7">
          <w:rPr>
            <w:rFonts w:ascii="Arial" w:hAnsi="Arial" w:cs="Arial"/>
            <w:color w:val="000000" w:themeColor="text1"/>
            <w:sz w:val="22"/>
            <w:szCs w:val="22"/>
          </w:rPr>
          <w:delText xml:space="preserve"> as possible</w:delText>
        </w:r>
      </w:del>
      <w:r w:rsidR="0004316E" w:rsidRPr="009022FC">
        <w:rPr>
          <w:rFonts w:ascii="Arial" w:hAnsi="Arial" w:cs="Arial"/>
          <w:color w:val="000000" w:themeColor="text1"/>
          <w:sz w:val="22"/>
          <w:szCs w:val="22"/>
        </w:rPr>
        <w:t xml:space="preserve">. </w:t>
      </w:r>
      <w:r w:rsidR="007C1861" w:rsidRPr="009022FC">
        <w:rPr>
          <w:rFonts w:ascii="Arial" w:hAnsi="Arial" w:cs="Arial"/>
          <w:color w:val="000000" w:themeColor="text1"/>
          <w:sz w:val="22"/>
          <w:szCs w:val="22"/>
        </w:rPr>
        <w:t xml:space="preserve">Tumors will be bisected in </w:t>
      </w:r>
      <w:r w:rsidR="0054207A">
        <w:rPr>
          <w:rFonts w:ascii="Arial" w:hAnsi="Arial" w:cs="Arial"/>
          <w:color w:val="000000" w:themeColor="text1"/>
          <w:sz w:val="22"/>
          <w:szCs w:val="22"/>
        </w:rPr>
        <w:t xml:space="preserve">a way that </w:t>
      </w:r>
      <w:r w:rsidR="007C1861" w:rsidRPr="009022FC">
        <w:rPr>
          <w:rFonts w:ascii="Arial" w:hAnsi="Arial" w:cs="Arial"/>
          <w:color w:val="000000" w:themeColor="text1"/>
          <w:sz w:val="22"/>
          <w:szCs w:val="22"/>
        </w:rPr>
        <w:t>permit</w:t>
      </w:r>
      <w:r w:rsidR="0054207A">
        <w:rPr>
          <w:rFonts w:ascii="Arial" w:hAnsi="Arial" w:cs="Arial"/>
          <w:color w:val="000000" w:themeColor="text1"/>
          <w:sz w:val="22"/>
          <w:szCs w:val="22"/>
        </w:rPr>
        <w:t>s</w:t>
      </w:r>
      <w:r w:rsidR="007C1861" w:rsidRPr="009022FC">
        <w:rPr>
          <w:rFonts w:ascii="Arial" w:hAnsi="Arial" w:cs="Arial"/>
          <w:color w:val="000000" w:themeColor="text1"/>
          <w:sz w:val="22"/>
          <w:szCs w:val="22"/>
        </w:rPr>
        <w:t xml:space="preserve"> maximal representation of all </w:t>
      </w:r>
      <w:r w:rsidR="00434B73">
        <w:rPr>
          <w:rFonts w:ascii="Arial" w:hAnsi="Arial" w:cs="Arial"/>
          <w:color w:val="000000" w:themeColor="text1"/>
          <w:sz w:val="22"/>
          <w:szCs w:val="22"/>
        </w:rPr>
        <w:t>subpopulation</w:t>
      </w:r>
      <w:r w:rsidR="007C1861" w:rsidRPr="009022FC">
        <w:rPr>
          <w:rFonts w:ascii="Arial" w:hAnsi="Arial" w:cs="Arial"/>
          <w:color w:val="000000" w:themeColor="text1"/>
          <w:sz w:val="22"/>
          <w:szCs w:val="22"/>
        </w:rPr>
        <w:t>s</w:t>
      </w:r>
      <w:del w:id="373" w:author="boe" w:date="2020-06-01T13:06:00Z">
        <w:r w:rsidR="007C1861" w:rsidRPr="009022FC" w:rsidDel="00846CB7">
          <w:rPr>
            <w:rFonts w:ascii="Arial" w:hAnsi="Arial" w:cs="Arial"/>
            <w:color w:val="000000" w:themeColor="text1"/>
            <w:sz w:val="22"/>
            <w:szCs w:val="22"/>
          </w:rPr>
          <w:delText xml:space="preserve"> across both halves</w:delText>
        </w:r>
      </w:del>
      <w:r w:rsidR="007C1861" w:rsidRPr="009022FC">
        <w:rPr>
          <w:rFonts w:ascii="Arial" w:hAnsi="Arial" w:cs="Arial"/>
          <w:color w:val="000000" w:themeColor="text1"/>
          <w:sz w:val="22"/>
          <w:szCs w:val="22"/>
        </w:rPr>
        <w:t xml:space="preserve">. One half will be directly transplanted to NSG </w:t>
      </w:r>
      <w:r w:rsidR="009022FC" w:rsidRPr="009022FC">
        <w:rPr>
          <w:rFonts w:ascii="Arial" w:hAnsi="Arial" w:cs="Arial"/>
          <w:color w:val="000000" w:themeColor="text1"/>
          <w:sz w:val="22"/>
          <w:szCs w:val="22"/>
        </w:rPr>
        <w:t>(</w:t>
      </w:r>
      <w:r w:rsidR="009022FC" w:rsidRPr="009022FC">
        <w:rPr>
          <w:rFonts w:ascii="Arial" w:eastAsia="Times New Roman" w:hAnsi="Arial" w:cs="Arial"/>
          <w:bCs/>
          <w:color w:val="000000" w:themeColor="text1"/>
          <w:sz w:val="22"/>
          <w:szCs w:val="22"/>
          <w:shd w:val="clear" w:color="auto" w:fill="FFFFFF"/>
        </w:rPr>
        <w:t>NOD.Cg-</w:t>
      </w:r>
      <w:r w:rsidR="009022FC" w:rsidRPr="009022FC">
        <w:rPr>
          <w:rFonts w:ascii="Arial" w:eastAsia="Times New Roman" w:hAnsi="Arial" w:cs="Arial"/>
          <w:bCs/>
          <w:i/>
          <w:iCs/>
          <w:color w:val="000000" w:themeColor="text1"/>
          <w:sz w:val="22"/>
          <w:szCs w:val="22"/>
          <w:bdr w:val="none" w:sz="0" w:space="0" w:color="auto" w:frame="1"/>
          <w:shd w:val="clear" w:color="auto" w:fill="FFFFFF"/>
        </w:rPr>
        <w:t>Prkdc</w:t>
      </w:r>
      <w:r w:rsidR="009022FC" w:rsidRPr="009022FC">
        <w:rPr>
          <w:rFonts w:ascii="Arial" w:eastAsia="Times New Roman" w:hAnsi="Arial" w:cs="Arial"/>
          <w:bCs/>
          <w:i/>
          <w:iCs/>
          <w:color w:val="000000" w:themeColor="text1"/>
          <w:sz w:val="22"/>
          <w:szCs w:val="22"/>
          <w:bdr w:val="none" w:sz="0" w:space="0" w:color="auto" w:frame="1"/>
          <w:vertAlign w:val="superscript"/>
        </w:rPr>
        <w:t>scid</w:t>
      </w:r>
      <w:r w:rsidR="009022FC" w:rsidRPr="009022FC">
        <w:rPr>
          <w:rFonts w:ascii="Arial" w:eastAsia="Times New Roman" w:hAnsi="Arial" w:cs="Arial"/>
          <w:bCs/>
          <w:i/>
          <w:iCs/>
          <w:color w:val="000000" w:themeColor="text1"/>
          <w:sz w:val="22"/>
          <w:szCs w:val="22"/>
          <w:bdr w:val="none" w:sz="0" w:space="0" w:color="auto" w:frame="1"/>
          <w:shd w:val="clear" w:color="auto" w:fill="FFFFFF"/>
        </w:rPr>
        <w:t> Il2rg</w:t>
      </w:r>
      <w:r w:rsidR="009022FC" w:rsidRPr="009022FC">
        <w:rPr>
          <w:rFonts w:ascii="Arial" w:eastAsia="Times New Roman" w:hAnsi="Arial" w:cs="Arial"/>
          <w:bCs/>
          <w:i/>
          <w:iCs/>
          <w:color w:val="000000" w:themeColor="text1"/>
          <w:sz w:val="22"/>
          <w:szCs w:val="22"/>
          <w:bdr w:val="none" w:sz="0" w:space="0" w:color="auto" w:frame="1"/>
          <w:vertAlign w:val="superscript"/>
        </w:rPr>
        <w:t>tm1Wjl</w:t>
      </w:r>
      <w:r w:rsidR="009022FC" w:rsidRPr="009022FC">
        <w:rPr>
          <w:rFonts w:ascii="Arial" w:eastAsia="Times New Roman" w:hAnsi="Arial" w:cs="Arial"/>
          <w:bCs/>
          <w:color w:val="000000" w:themeColor="text1"/>
          <w:sz w:val="22"/>
          <w:szCs w:val="22"/>
          <w:shd w:val="clear" w:color="auto" w:fill="FFFFFF"/>
        </w:rPr>
        <w:t>/SzJ)</w:t>
      </w:r>
      <w:r w:rsidR="009022FC">
        <w:rPr>
          <w:rFonts w:ascii="Arial" w:eastAsia="Times New Roman" w:hAnsi="Arial" w:cs="Arial"/>
          <w:bCs/>
          <w:color w:val="000000" w:themeColor="text1"/>
          <w:sz w:val="22"/>
          <w:szCs w:val="22"/>
          <w:shd w:val="clear" w:color="auto" w:fill="FFFFFF"/>
        </w:rPr>
        <w:t xml:space="preserve"> </w:t>
      </w:r>
      <w:r w:rsidR="007C1861" w:rsidRPr="009022FC">
        <w:rPr>
          <w:rFonts w:ascii="Arial" w:hAnsi="Arial" w:cs="Arial"/>
          <w:color w:val="000000" w:themeColor="text1"/>
          <w:sz w:val="22"/>
          <w:szCs w:val="22"/>
        </w:rPr>
        <w:t>mice</w:t>
      </w:r>
      <w:r w:rsidR="0054600C" w:rsidRPr="009022FC">
        <w:rPr>
          <w:rFonts w:ascii="Arial" w:hAnsi="Arial" w:cs="Arial"/>
          <w:color w:val="000000" w:themeColor="text1"/>
          <w:sz w:val="22"/>
          <w:szCs w:val="22"/>
        </w:rPr>
        <w:t xml:space="preserve"> as per </w:t>
      </w:r>
      <w:del w:id="374" w:author="boe" w:date="2020-06-01T13:07:00Z">
        <w:r w:rsidR="0054600C" w:rsidRPr="009022FC" w:rsidDel="00846CB7">
          <w:rPr>
            <w:rFonts w:ascii="Arial" w:hAnsi="Arial" w:cs="Arial"/>
            <w:color w:val="000000" w:themeColor="text1"/>
            <w:sz w:val="22"/>
            <w:szCs w:val="22"/>
          </w:rPr>
          <w:delText xml:space="preserve">standard </w:delText>
        </w:r>
      </w:del>
      <w:del w:id="375" w:author="boe" w:date="2020-06-01T13:06:00Z">
        <w:r w:rsidR="0054600C" w:rsidRPr="009022FC" w:rsidDel="00846CB7">
          <w:rPr>
            <w:rFonts w:ascii="Arial" w:hAnsi="Arial" w:cs="Arial"/>
            <w:color w:val="000000" w:themeColor="text1"/>
            <w:sz w:val="22"/>
            <w:szCs w:val="22"/>
          </w:rPr>
          <w:delText xml:space="preserve">patient-derived </w:delText>
        </w:r>
      </w:del>
      <w:r w:rsidR="0054600C" w:rsidRPr="009022FC">
        <w:rPr>
          <w:rFonts w:ascii="Arial" w:hAnsi="Arial" w:cs="Arial"/>
          <w:color w:val="000000" w:themeColor="text1"/>
          <w:sz w:val="22"/>
          <w:szCs w:val="22"/>
        </w:rPr>
        <w:t>xenografting</w:t>
      </w:r>
      <w:r w:rsidR="009022FC">
        <w:rPr>
          <w:rFonts w:ascii="Arial" w:hAnsi="Arial" w:cs="Arial"/>
          <w:color w:val="000000" w:themeColor="text1"/>
          <w:sz w:val="22"/>
          <w:szCs w:val="22"/>
        </w:rPr>
        <w:t xml:space="preserve"> protocols</w:t>
      </w:r>
      <w:r w:rsidR="00686941" w:rsidRPr="009022FC">
        <w:rPr>
          <w:rFonts w:ascii="Arial" w:hAnsi="Arial" w:cs="Arial"/>
          <w:color w:val="000000" w:themeColor="text1"/>
          <w:sz w:val="22"/>
          <w:szCs w:val="22"/>
        </w:rPr>
        <w:t xml:space="preserve"> for expansion and propagation</w:t>
      </w:r>
      <w:r w:rsidR="007C1861" w:rsidRPr="009022FC">
        <w:rPr>
          <w:rFonts w:ascii="Arial" w:hAnsi="Arial" w:cs="Arial"/>
          <w:color w:val="000000" w:themeColor="text1"/>
          <w:sz w:val="22"/>
          <w:szCs w:val="22"/>
        </w:rPr>
        <w:t xml:space="preserve">. The other half will </w:t>
      </w:r>
      <w:r w:rsidR="007C706D">
        <w:rPr>
          <w:rFonts w:ascii="Arial" w:hAnsi="Arial" w:cs="Arial"/>
          <w:color w:val="000000" w:themeColor="text1"/>
          <w:sz w:val="22"/>
          <w:szCs w:val="22"/>
        </w:rPr>
        <w:t xml:space="preserve">be </w:t>
      </w:r>
      <w:ins w:id="376" w:author="boe" w:date="2020-06-01T13:07:00Z">
        <w:r w:rsidR="00846CB7">
          <w:rPr>
            <w:rFonts w:ascii="Arial" w:hAnsi="Arial" w:cs="Arial"/>
            <w:color w:val="000000" w:themeColor="text1"/>
            <w:sz w:val="22"/>
            <w:szCs w:val="22"/>
          </w:rPr>
          <w:t xml:space="preserve">used </w:t>
        </w:r>
      </w:ins>
      <w:del w:id="377" w:author="boe" w:date="2020-06-01T13:07:00Z">
        <w:r w:rsidR="007C706D" w:rsidDel="00846CB7">
          <w:rPr>
            <w:rFonts w:ascii="Arial" w:hAnsi="Arial" w:cs="Arial"/>
            <w:color w:val="000000" w:themeColor="text1"/>
            <w:sz w:val="22"/>
            <w:szCs w:val="22"/>
          </w:rPr>
          <w:delText xml:space="preserve">split </w:delText>
        </w:r>
      </w:del>
      <w:r w:rsidR="007C706D">
        <w:rPr>
          <w:rFonts w:ascii="Arial" w:hAnsi="Arial" w:cs="Arial"/>
          <w:color w:val="000000" w:themeColor="text1"/>
          <w:sz w:val="22"/>
          <w:szCs w:val="22"/>
        </w:rPr>
        <w:t>for</w:t>
      </w:r>
      <w:r w:rsidR="007C1861" w:rsidRPr="009022FC">
        <w:rPr>
          <w:rFonts w:ascii="Arial" w:hAnsi="Arial" w:cs="Arial"/>
          <w:color w:val="000000" w:themeColor="text1"/>
          <w:sz w:val="22"/>
          <w:szCs w:val="22"/>
        </w:rPr>
        <w:t xml:space="preserve"> </w:t>
      </w:r>
      <w:r w:rsidR="00F83353" w:rsidRPr="009022FC">
        <w:rPr>
          <w:rFonts w:ascii="Arial" w:hAnsi="Arial" w:cs="Arial"/>
          <w:color w:val="000000" w:themeColor="text1"/>
          <w:sz w:val="22"/>
          <w:szCs w:val="22"/>
        </w:rPr>
        <w:t>baseline single cell RNAseq</w:t>
      </w:r>
      <w:r w:rsidR="007D68AF">
        <w:rPr>
          <w:rFonts w:ascii="Arial" w:hAnsi="Arial" w:cs="Arial"/>
          <w:color w:val="000000" w:themeColor="text1"/>
          <w:sz w:val="22"/>
          <w:szCs w:val="22"/>
        </w:rPr>
        <w:t xml:space="preserve"> (10X) and</w:t>
      </w:r>
      <w:r w:rsidR="000406F2">
        <w:rPr>
          <w:rFonts w:ascii="Arial" w:hAnsi="Arial" w:cs="Arial"/>
          <w:color w:val="000000" w:themeColor="text1"/>
          <w:sz w:val="22"/>
          <w:szCs w:val="22"/>
        </w:rPr>
        <w:t xml:space="preserve"> low-input whole exome sequencing to identify mutations. </w:t>
      </w:r>
      <w:r w:rsidR="00F83353" w:rsidRPr="009022FC">
        <w:rPr>
          <w:rFonts w:ascii="Arial" w:hAnsi="Arial" w:cs="Arial"/>
          <w:color w:val="000000" w:themeColor="text1"/>
          <w:sz w:val="22"/>
          <w:szCs w:val="22"/>
        </w:rPr>
        <w:t xml:space="preserve"> </w:t>
      </w:r>
    </w:p>
    <w:p w14:paraId="15AF0F13" w14:textId="77E206B8" w:rsidR="007C1861" w:rsidRPr="009022FC" w:rsidRDefault="007C1861" w:rsidP="0018118E">
      <w:pPr>
        <w:jc w:val="both"/>
        <w:rPr>
          <w:rFonts w:ascii="Arial" w:hAnsi="Arial" w:cs="Arial"/>
          <w:color w:val="000000" w:themeColor="text1"/>
          <w:sz w:val="22"/>
          <w:szCs w:val="22"/>
        </w:rPr>
      </w:pPr>
    </w:p>
    <w:p w14:paraId="65AC8DBD" w14:textId="2E497782" w:rsidR="007F2ED3" w:rsidRDefault="003B4DAD" w:rsidP="0018118E">
      <w:pPr>
        <w:jc w:val="both"/>
        <w:rPr>
          <w:rFonts w:ascii="Arial" w:hAnsi="Arial" w:cs="Arial"/>
          <w:color w:val="000000"/>
          <w:sz w:val="22"/>
          <w:szCs w:val="22"/>
        </w:rPr>
      </w:pPr>
      <w:r w:rsidRPr="009022FC">
        <w:rPr>
          <w:rFonts w:ascii="Arial" w:hAnsi="Arial" w:cs="Arial"/>
          <w:color w:val="000000" w:themeColor="text1"/>
          <w:sz w:val="22"/>
          <w:szCs w:val="22"/>
        </w:rPr>
        <w:t xml:space="preserve">The extracted tumors will be maintained and expanded </w:t>
      </w:r>
      <w:r w:rsidR="00BA1373" w:rsidRPr="009022FC">
        <w:rPr>
          <w:rFonts w:ascii="Arial" w:hAnsi="Arial" w:cs="Arial"/>
          <w:color w:val="000000" w:themeColor="text1"/>
          <w:sz w:val="22"/>
          <w:szCs w:val="22"/>
        </w:rPr>
        <w:t xml:space="preserve">as xenografts in </w:t>
      </w:r>
      <w:r w:rsidR="009022FC">
        <w:rPr>
          <w:rFonts w:ascii="Arial" w:hAnsi="Arial" w:cs="Arial"/>
          <w:color w:val="000000" w:themeColor="text1"/>
          <w:sz w:val="22"/>
          <w:szCs w:val="22"/>
        </w:rPr>
        <w:t>NSG</w:t>
      </w:r>
      <w:r w:rsidR="00BA1373" w:rsidRPr="009022FC">
        <w:rPr>
          <w:rFonts w:ascii="Arial" w:hAnsi="Arial" w:cs="Arial"/>
          <w:color w:val="000000" w:themeColor="text1"/>
          <w:sz w:val="22"/>
          <w:szCs w:val="22"/>
        </w:rPr>
        <w:t xml:space="preserve"> mice</w:t>
      </w:r>
      <w:r w:rsidRPr="009022FC">
        <w:rPr>
          <w:rFonts w:ascii="Arial" w:hAnsi="Arial" w:cs="Arial"/>
          <w:color w:val="000000" w:themeColor="text1"/>
          <w:sz w:val="22"/>
          <w:szCs w:val="22"/>
        </w:rPr>
        <w:t xml:space="preserve">. </w:t>
      </w:r>
      <w:r w:rsidR="007C1861" w:rsidRPr="009022FC">
        <w:rPr>
          <w:rFonts w:ascii="Arial" w:hAnsi="Arial" w:cs="Arial"/>
          <w:color w:val="000000" w:themeColor="text1"/>
          <w:sz w:val="22"/>
          <w:szCs w:val="22"/>
        </w:rPr>
        <w:t>Mu</w:t>
      </w:r>
      <w:r w:rsidR="0054600C" w:rsidRPr="009022FC">
        <w:rPr>
          <w:rFonts w:ascii="Arial" w:hAnsi="Arial" w:cs="Arial"/>
          <w:color w:val="000000" w:themeColor="text1"/>
          <w:sz w:val="22"/>
          <w:szCs w:val="22"/>
        </w:rPr>
        <w:t>l</w:t>
      </w:r>
      <w:r w:rsidR="007C1861" w:rsidRPr="009022FC">
        <w:rPr>
          <w:rFonts w:ascii="Arial" w:hAnsi="Arial" w:cs="Arial"/>
          <w:color w:val="000000" w:themeColor="text1"/>
          <w:sz w:val="22"/>
          <w:szCs w:val="22"/>
        </w:rPr>
        <w:t xml:space="preserve">ticlonal mixtures </w:t>
      </w:r>
      <w:r w:rsidR="005C0895">
        <w:rPr>
          <w:rFonts w:ascii="Arial" w:hAnsi="Arial" w:cs="Arial"/>
          <w:color w:val="000000" w:themeColor="text1"/>
          <w:sz w:val="22"/>
          <w:szCs w:val="22"/>
        </w:rPr>
        <w:t xml:space="preserve">from tumor extracts </w:t>
      </w:r>
      <w:r w:rsidR="007C1861" w:rsidRPr="009022FC">
        <w:rPr>
          <w:rFonts w:ascii="Arial" w:hAnsi="Arial" w:cs="Arial"/>
          <w:color w:val="000000" w:themeColor="text1"/>
          <w:sz w:val="22"/>
          <w:szCs w:val="22"/>
        </w:rPr>
        <w:t>wil</w:t>
      </w:r>
      <w:r w:rsidR="0054600C" w:rsidRPr="009022FC">
        <w:rPr>
          <w:rFonts w:ascii="Arial" w:hAnsi="Arial" w:cs="Arial"/>
          <w:color w:val="000000" w:themeColor="text1"/>
          <w:sz w:val="22"/>
          <w:szCs w:val="22"/>
        </w:rPr>
        <w:t>l</w:t>
      </w:r>
      <w:r w:rsidR="007C1861" w:rsidRPr="009022FC">
        <w:rPr>
          <w:rFonts w:ascii="Arial" w:hAnsi="Arial" w:cs="Arial"/>
          <w:color w:val="000000" w:themeColor="text1"/>
          <w:sz w:val="22"/>
          <w:szCs w:val="22"/>
        </w:rPr>
        <w:t xml:space="preserve"> be grown </w:t>
      </w:r>
      <w:r w:rsidR="005C0895">
        <w:rPr>
          <w:rFonts w:ascii="Arial" w:hAnsi="Arial" w:cs="Arial"/>
          <w:color w:val="000000" w:themeColor="text1"/>
          <w:sz w:val="22"/>
          <w:szCs w:val="22"/>
        </w:rPr>
        <w:t>in</w:t>
      </w:r>
      <w:r w:rsidR="00111116" w:rsidRPr="009022FC">
        <w:rPr>
          <w:rFonts w:ascii="Arial" w:hAnsi="Arial" w:cs="Arial"/>
          <w:color w:val="000000" w:themeColor="text1"/>
          <w:sz w:val="22"/>
          <w:szCs w:val="22"/>
        </w:rPr>
        <w:t xml:space="preserve"> </w:t>
      </w:r>
      <w:r w:rsidR="007C1861" w:rsidRPr="009022FC">
        <w:rPr>
          <w:rFonts w:ascii="Arial" w:hAnsi="Arial" w:cs="Arial"/>
          <w:color w:val="000000" w:themeColor="text1"/>
          <w:sz w:val="22"/>
          <w:szCs w:val="22"/>
        </w:rPr>
        <w:t xml:space="preserve">3-D cultures </w:t>
      </w:r>
      <w:r w:rsidR="0054600C" w:rsidRPr="009022FC">
        <w:rPr>
          <w:rFonts w:ascii="Arial" w:hAnsi="Arial" w:cs="Arial"/>
          <w:color w:val="000000" w:themeColor="text1"/>
          <w:sz w:val="22"/>
          <w:szCs w:val="22"/>
        </w:rPr>
        <w:t>formed by the admixture of fibro</w:t>
      </w:r>
      <w:r w:rsidR="00403F8E" w:rsidRPr="009022FC">
        <w:rPr>
          <w:rFonts w:ascii="Arial" w:hAnsi="Arial" w:cs="Arial"/>
          <w:color w:val="000000" w:themeColor="text1"/>
          <w:sz w:val="22"/>
          <w:szCs w:val="22"/>
        </w:rPr>
        <w:t>b</w:t>
      </w:r>
      <w:r w:rsidR="0054600C" w:rsidRPr="009022FC">
        <w:rPr>
          <w:rFonts w:ascii="Arial" w:hAnsi="Arial" w:cs="Arial"/>
          <w:color w:val="000000" w:themeColor="text1"/>
          <w:sz w:val="22"/>
          <w:szCs w:val="22"/>
        </w:rPr>
        <w:t xml:space="preserve">lasts within a collagen matrix following seeding of </w:t>
      </w:r>
      <w:r w:rsidR="00C72D93">
        <w:rPr>
          <w:rFonts w:ascii="Arial" w:hAnsi="Arial" w:cs="Arial"/>
          <w:color w:val="000000" w:themeColor="text1"/>
          <w:sz w:val="22"/>
          <w:szCs w:val="22"/>
        </w:rPr>
        <w:t xml:space="preserve">tumor </w:t>
      </w:r>
      <w:r w:rsidR="0054600C" w:rsidRPr="009022FC">
        <w:rPr>
          <w:rFonts w:ascii="Arial" w:hAnsi="Arial" w:cs="Arial"/>
          <w:color w:val="000000" w:themeColor="text1"/>
          <w:sz w:val="22"/>
          <w:szCs w:val="22"/>
        </w:rPr>
        <w:t>cells</w:t>
      </w:r>
      <w:r w:rsidR="00403F8E" w:rsidRPr="009022FC">
        <w:rPr>
          <w:rFonts w:ascii="Arial" w:hAnsi="Arial" w:cs="Arial"/>
          <w:color w:val="000000" w:themeColor="text1"/>
          <w:sz w:val="22"/>
          <w:szCs w:val="22"/>
        </w:rPr>
        <w:t xml:space="preserve">. We have previously been successful in </w:t>
      </w:r>
      <w:r w:rsidR="0024226E">
        <w:rPr>
          <w:rFonts w:ascii="Arial" w:hAnsi="Arial" w:cs="Arial"/>
          <w:color w:val="000000" w:themeColor="text1"/>
          <w:sz w:val="22"/>
          <w:szCs w:val="22"/>
        </w:rPr>
        <w:t>establishing</w:t>
      </w:r>
      <w:r w:rsidR="00403F8E" w:rsidRPr="009022FC">
        <w:rPr>
          <w:rFonts w:ascii="Arial" w:hAnsi="Arial" w:cs="Arial"/>
          <w:color w:val="000000" w:themeColor="text1"/>
          <w:sz w:val="22"/>
          <w:szCs w:val="22"/>
        </w:rPr>
        <w:t xml:space="preserve"> cultures of SCC cell lines from SKH1-E Hairless mice. </w:t>
      </w:r>
      <w:r w:rsidR="005C0895">
        <w:rPr>
          <w:rFonts w:ascii="Arial" w:hAnsi="Arial" w:cs="Arial"/>
          <w:color w:val="000000" w:themeColor="text1"/>
          <w:sz w:val="22"/>
          <w:szCs w:val="22"/>
        </w:rPr>
        <w:t xml:space="preserve"> </w:t>
      </w:r>
      <w:r w:rsidRPr="009022FC">
        <w:rPr>
          <w:rFonts w:ascii="Arial" w:hAnsi="Arial" w:cs="Arial"/>
          <w:color w:val="000000" w:themeColor="text1"/>
          <w:sz w:val="22"/>
          <w:szCs w:val="22"/>
        </w:rPr>
        <w:t xml:space="preserve">Initially, we will take xenografted tumors and administer </w:t>
      </w:r>
      <w:r>
        <w:rPr>
          <w:rFonts w:ascii="Arial" w:hAnsi="Arial" w:cs="Arial"/>
          <w:color w:val="000000"/>
          <w:sz w:val="22"/>
          <w:szCs w:val="22"/>
        </w:rPr>
        <w:t xml:space="preserve">tamoxifen to label as many clones as possible. </w:t>
      </w:r>
      <w:r w:rsidR="005C0895">
        <w:rPr>
          <w:rFonts w:ascii="Arial" w:hAnsi="Arial" w:cs="Arial"/>
          <w:color w:val="000000"/>
          <w:sz w:val="22"/>
          <w:szCs w:val="22"/>
        </w:rPr>
        <w:t>To begin, we will</w:t>
      </w:r>
      <w:r>
        <w:rPr>
          <w:rFonts w:ascii="Arial" w:hAnsi="Arial" w:cs="Arial"/>
          <w:color w:val="000000"/>
          <w:sz w:val="22"/>
          <w:szCs w:val="22"/>
        </w:rPr>
        <w:t xml:space="preserve"> </w:t>
      </w:r>
      <w:r w:rsidR="00C72D93">
        <w:rPr>
          <w:rFonts w:ascii="Arial" w:hAnsi="Arial" w:cs="Arial"/>
          <w:color w:val="000000"/>
          <w:sz w:val="22"/>
          <w:szCs w:val="22"/>
        </w:rPr>
        <w:t>culture</w:t>
      </w:r>
      <w:r w:rsidR="00403F8E">
        <w:rPr>
          <w:rFonts w:ascii="Arial" w:hAnsi="Arial" w:cs="Arial"/>
          <w:color w:val="000000"/>
          <w:sz w:val="22"/>
          <w:szCs w:val="22"/>
        </w:rPr>
        <w:t xml:space="preserve"> </w:t>
      </w:r>
      <w:r w:rsidR="00111116">
        <w:rPr>
          <w:rFonts w:ascii="Arial" w:hAnsi="Arial" w:cs="Arial"/>
          <w:color w:val="000000"/>
          <w:sz w:val="22"/>
          <w:szCs w:val="22"/>
        </w:rPr>
        <w:t xml:space="preserve">10 differentially fluorescing </w:t>
      </w:r>
      <w:r w:rsidR="00A60616">
        <w:rPr>
          <w:rFonts w:ascii="Arial" w:hAnsi="Arial" w:cs="Arial"/>
          <w:color w:val="000000"/>
          <w:sz w:val="22"/>
          <w:szCs w:val="22"/>
        </w:rPr>
        <w:t>clades</w:t>
      </w:r>
      <w:r w:rsidR="00111116">
        <w:rPr>
          <w:rFonts w:ascii="Arial" w:hAnsi="Arial" w:cs="Arial"/>
          <w:color w:val="000000"/>
          <w:sz w:val="22"/>
          <w:szCs w:val="22"/>
        </w:rPr>
        <w:t xml:space="preserve"> through serial culture in</w:t>
      </w:r>
      <w:r w:rsidR="00BA1373">
        <w:rPr>
          <w:rFonts w:ascii="Arial" w:hAnsi="Arial" w:cs="Arial"/>
          <w:color w:val="000000"/>
          <w:sz w:val="22"/>
          <w:szCs w:val="22"/>
        </w:rPr>
        <w:t xml:space="preserve">-vitro and attempt to reconstruct </w:t>
      </w:r>
      <w:r w:rsidR="005C0895">
        <w:rPr>
          <w:rFonts w:ascii="Arial" w:hAnsi="Arial" w:cs="Arial"/>
          <w:color w:val="000000"/>
          <w:sz w:val="22"/>
          <w:szCs w:val="22"/>
        </w:rPr>
        <w:t>1-3</w:t>
      </w:r>
      <w:r w:rsidR="00BA1373">
        <w:rPr>
          <w:rFonts w:ascii="Arial" w:hAnsi="Arial" w:cs="Arial"/>
          <w:color w:val="000000"/>
          <w:sz w:val="22"/>
          <w:szCs w:val="22"/>
        </w:rPr>
        <w:t xml:space="preserve"> </w:t>
      </w:r>
      <w:r w:rsidR="00434B73">
        <w:rPr>
          <w:rFonts w:ascii="Arial" w:hAnsi="Arial" w:cs="Arial"/>
          <w:color w:val="000000"/>
          <w:sz w:val="22"/>
          <w:szCs w:val="22"/>
        </w:rPr>
        <w:t>subpopulation</w:t>
      </w:r>
      <w:r w:rsidR="00BA1373">
        <w:rPr>
          <w:rFonts w:ascii="Arial" w:hAnsi="Arial" w:cs="Arial"/>
          <w:color w:val="000000"/>
          <w:sz w:val="22"/>
          <w:szCs w:val="22"/>
        </w:rPr>
        <w:t>-containing tumors</w:t>
      </w:r>
      <w:r w:rsidR="005C0895">
        <w:rPr>
          <w:rFonts w:ascii="Arial" w:hAnsi="Arial" w:cs="Arial"/>
          <w:color w:val="000000"/>
          <w:sz w:val="22"/>
          <w:szCs w:val="22"/>
        </w:rPr>
        <w:t xml:space="preserve">. </w:t>
      </w:r>
    </w:p>
    <w:p w14:paraId="3A3CECC4" w14:textId="77777777" w:rsidR="0054462F" w:rsidRDefault="0054462F" w:rsidP="00015357">
      <w:pPr>
        <w:jc w:val="both"/>
        <w:rPr>
          <w:rFonts w:ascii="Arial" w:hAnsi="Arial" w:cs="Arial"/>
          <w:color w:val="000000"/>
          <w:sz w:val="22"/>
          <w:szCs w:val="22"/>
        </w:rPr>
      </w:pPr>
    </w:p>
    <w:p w14:paraId="39E6C170" w14:textId="5B2FD662" w:rsidR="00BA1373" w:rsidDel="00846CB7" w:rsidRDefault="00846CB7" w:rsidP="00015357">
      <w:pPr>
        <w:jc w:val="both"/>
        <w:rPr>
          <w:del w:id="378" w:author="boe" w:date="2020-06-01T13:14:00Z"/>
          <w:rFonts w:ascii="Arial" w:hAnsi="Arial" w:cs="Arial"/>
          <w:color w:val="000000"/>
          <w:sz w:val="22"/>
          <w:szCs w:val="22"/>
        </w:rPr>
      </w:pPr>
      <w:ins w:id="379" w:author="boe" w:date="2020-06-01T13:10:00Z">
        <w:r>
          <w:rPr>
            <w:rFonts w:ascii="Arial" w:hAnsi="Arial" w:cs="Arial"/>
            <w:color w:val="000000"/>
            <w:sz w:val="22"/>
            <w:szCs w:val="22"/>
          </w:rPr>
          <w:t xml:space="preserve">Each clade’s </w:t>
        </w:r>
      </w:ins>
      <w:del w:id="380" w:author="boe" w:date="2020-06-01T13:10:00Z">
        <w:r w:rsidR="00BA1373" w:rsidDel="00846CB7">
          <w:rPr>
            <w:rFonts w:ascii="Arial" w:hAnsi="Arial" w:cs="Arial"/>
            <w:color w:val="000000"/>
            <w:sz w:val="22"/>
            <w:szCs w:val="22"/>
          </w:rPr>
          <w:delText xml:space="preserve">The </w:delText>
        </w:r>
      </w:del>
      <w:ins w:id="381" w:author="boe" w:date="2020-06-01T13:09:00Z">
        <w:r>
          <w:rPr>
            <w:rFonts w:ascii="Arial" w:hAnsi="Arial" w:cs="Arial"/>
            <w:color w:val="000000"/>
            <w:sz w:val="22"/>
            <w:szCs w:val="22"/>
          </w:rPr>
          <w:t>proliferation rate</w:t>
        </w:r>
      </w:ins>
      <w:ins w:id="382" w:author="boe" w:date="2020-06-01T13:10:00Z">
        <w:r>
          <w:rPr>
            <w:rFonts w:ascii="Arial" w:hAnsi="Arial" w:cs="Arial"/>
            <w:color w:val="000000"/>
            <w:sz w:val="22"/>
            <w:szCs w:val="22"/>
          </w:rPr>
          <w:t xml:space="preserve"> </w:t>
        </w:r>
      </w:ins>
      <w:ins w:id="383" w:author="boe" w:date="2020-06-01T13:09:00Z">
        <w:r>
          <w:rPr>
            <w:rFonts w:ascii="Arial" w:hAnsi="Arial" w:cs="Arial"/>
            <w:color w:val="000000"/>
            <w:sz w:val="22"/>
            <w:szCs w:val="22"/>
          </w:rPr>
          <w:t xml:space="preserve">during </w:t>
        </w:r>
      </w:ins>
      <w:ins w:id="384" w:author="boe" w:date="2020-06-01T13:10:00Z">
        <w:r>
          <w:rPr>
            <w:rFonts w:ascii="Arial" w:hAnsi="Arial" w:cs="Arial"/>
            <w:color w:val="000000"/>
            <w:sz w:val="22"/>
            <w:szCs w:val="22"/>
          </w:rPr>
          <w:t xml:space="preserve">exponential </w:t>
        </w:r>
      </w:ins>
      <w:ins w:id="385" w:author="boe" w:date="2020-06-01T13:09:00Z">
        <w:r>
          <w:rPr>
            <w:rFonts w:ascii="Arial" w:hAnsi="Arial" w:cs="Arial"/>
            <w:color w:val="000000"/>
            <w:sz w:val="22"/>
            <w:szCs w:val="22"/>
          </w:rPr>
          <w:t>expansion</w:t>
        </w:r>
        <w:r>
          <w:rPr>
            <w:rFonts w:ascii="Arial" w:hAnsi="Arial" w:cs="Arial"/>
            <w:color w:val="000000"/>
            <w:sz w:val="22"/>
            <w:szCs w:val="22"/>
          </w:rPr>
          <w:t xml:space="preserve"> </w:t>
        </w:r>
      </w:ins>
      <w:del w:id="386" w:author="boe" w:date="2020-06-01T13:10:00Z">
        <w:r w:rsidR="00BA1373" w:rsidDel="00846CB7">
          <w:rPr>
            <w:rFonts w:ascii="Arial" w:hAnsi="Arial" w:cs="Arial"/>
            <w:color w:val="000000"/>
            <w:sz w:val="22"/>
            <w:szCs w:val="22"/>
          </w:rPr>
          <w:delText xml:space="preserve">fitness of each </w:delText>
        </w:r>
        <w:r w:rsidR="00C72D93" w:rsidDel="00846CB7">
          <w:rPr>
            <w:rFonts w:ascii="Arial" w:hAnsi="Arial" w:cs="Arial"/>
            <w:color w:val="000000"/>
            <w:sz w:val="22"/>
            <w:szCs w:val="22"/>
          </w:rPr>
          <w:delText>clade</w:delText>
        </w:r>
        <w:r w:rsidR="00BA1373" w:rsidDel="00846CB7">
          <w:rPr>
            <w:rFonts w:ascii="Arial" w:hAnsi="Arial" w:cs="Arial"/>
            <w:color w:val="000000"/>
            <w:sz w:val="22"/>
            <w:szCs w:val="22"/>
          </w:rPr>
          <w:delText xml:space="preserve"> in isolat</w:delText>
        </w:r>
      </w:del>
      <w:del w:id="387" w:author="boe" w:date="2020-06-01T13:11:00Z">
        <w:r w:rsidR="00BA1373" w:rsidDel="00846CB7">
          <w:rPr>
            <w:rFonts w:ascii="Arial" w:hAnsi="Arial" w:cs="Arial"/>
            <w:color w:val="000000"/>
            <w:sz w:val="22"/>
            <w:szCs w:val="22"/>
          </w:rPr>
          <w:delText xml:space="preserve">ion </w:delText>
        </w:r>
      </w:del>
      <w:r w:rsidR="00BA1373">
        <w:rPr>
          <w:rFonts w:ascii="Arial" w:hAnsi="Arial" w:cs="Arial"/>
          <w:color w:val="000000"/>
          <w:sz w:val="22"/>
          <w:szCs w:val="22"/>
        </w:rPr>
        <w:t xml:space="preserve">can be measured in </w:t>
      </w:r>
      <w:ins w:id="388" w:author="boe" w:date="2020-06-01T13:11:00Z">
        <w:r>
          <w:rPr>
            <w:rFonts w:ascii="Arial" w:hAnsi="Arial" w:cs="Arial"/>
            <w:color w:val="000000"/>
            <w:sz w:val="22"/>
            <w:szCs w:val="22"/>
          </w:rPr>
          <w:t xml:space="preserve">mono-cladal </w:t>
        </w:r>
      </w:ins>
      <w:r w:rsidR="00BA1373">
        <w:rPr>
          <w:rFonts w:ascii="Arial" w:hAnsi="Arial" w:cs="Arial"/>
          <w:color w:val="000000"/>
          <w:sz w:val="22"/>
          <w:szCs w:val="22"/>
        </w:rPr>
        <w:t>3D culture</w:t>
      </w:r>
      <w:ins w:id="389" w:author="boe" w:date="2020-06-01T13:09:00Z">
        <w:r>
          <w:rPr>
            <w:rFonts w:ascii="Arial" w:hAnsi="Arial" w:cs="Arial"/>
            <w:color w:val="000000"/>
            <w:sz w:val="22"/>
            <w:szCs w:val="22"/>
          </w:rPr>
          <w:t>s</w:t>
        </w:r>
      </w:ins>
      <w:r w:rsidR="00BA1373">
        <w:rPr>
          <w:rFonts w:ascii="Arial" w:hAnsi="Arial" w:cs="Arial"/>
          <w:color w:val="000000"/>
          <w:sz w:val="22"/>
          <w:szCs w:val="22"/>
        </w:rPr>
        <w:t xml:space="preserve"> and </w:t>
      </w:r>
      <w:del w:id="390" w:author="boe" w:date="2020-06-01T13:11:00Z">
        <w:r w:rsidR="00BA1373" w:rsidDel="00846CB7">
          <w:rPr>
            <w:rFonts w:ascii="Arial" w:hAnsi="Arial" w:cs="Arial"/>
            <w:color w:val="000000"/>
            <w:sz w:val="22"/>
            <w:szCs w:val="22"/>
          </w:rPr>
          <w:delText xml:space="preserve">as </w:delText>
        </w:r>
        <w:r w:rsidR="00361099" w:rsidDel="00846CB7">
          <w:rPr>
            <w:rFonts w:ascii="Arial" w:hAnsi="Arial" w:cs="Arial"/>
            <w:color w:val="000000"/>
            <w:sz w:val="22"/>
            <w:szCs w:val="22"/>
          </w:rPr>
          <w:delText>mono</w:delText>
        </w:r>
        <w:r w:rsidR="00BA1373" w:rsidDel="00846CB7">
          <w:rPr>
            <w:rFonts w:ascii="Arial" w:hAnsi="Arial" w:cs="Arial"/>
            <w:color w:val="000000"/>
            <w:sz w:val="22"/>
            <w:szCs w:val="22"/>
          </w:rPr>
          <w:delText>cl</w:delText>
        </w:r>
        <w:r w:rsidR="003B7ABB" w:rsidDel="00846CB7">
          <w:rPr>
            <w:rFonts w:ascii="Arial" w:hAnsi="Arial" w:cs="Arial"/>
            <w:color w:val="000000"/>
            <w:sz w:val="22"/>
            <w:szCs w:val="22"/>
          </w:rPr>
          <w:delText xml:space="preserve">adal </w:delText>
        </w:r>
      </w:del>
      <w:r w:rsidR="00BA1373">
        <w:rPr>
          <w:rFonts w:ascii="Arial" w:hAnsi="Arial" w:cs="Arial"/>
          <w:color w:val="000000"/>
          <w:sz w:val="22"/>
          <w:szCs w:val="22"/>
        </w:rPr>
        <w:t>xenografts</w:t>
      </w:r>
      <w:del w:id="391" w:author="boe" w:date="2020-06-01T13:11:00Z">
        <w:r w:rsidR="00534641" w:rsidDel="00846CB7">
          <w:rPr>
            <w:rFonts w:ascii="Arial" w:hAnsi="Arial" w:cs="Arial"/>
            <w:color w:val="000000"/>
            <w:sz w:val="22"/>
            <w:szCs w:val="22"/>
          </w:rPr>
          <w:delText xml:space="preserve"> </w:delText>
        </w:r>
        <w:r w:rsidR="0024226E" w:rsidDel="00846CB7">
          <w:rPr>
            <w:rFonts w:ascii="Arial" w:hAnsi="Arial" w:cs="Arial"/>
            <w:color w:val="000000"/>
            <w:sz w:val="22"/>
            <w:szCs w:val="22"/>
          </w:rPr>
          <w:delText>by measuring</w:delText>
        </w:r>
        <w:r w:rsidR="00534641" w:rsidDel="00846CB7">
          <w:rPr>
            <w:rFonts w:ascii="Arial" w:hAnsi="Arial" w:cs="Arial"/>
            <w:color w:val="000000"/>
            <w:sz w:val="22"/>
            <w:szCs w:val="22"/>
          </w:rPr>
          <w:delText xml:space="preserve"> a proliferation rate during logarithmic expansion</w:delText>
        </w:r>
      </w:del>
      <w:r w:rsidR="00BA1373">
        <w:rPr>
          <w:rFonts w:ascii="Arial" w:hAnsi="Arial" w:cs="Arial"/>
          <w:color w:val="000000"/>
          <w:sz w:val="22"/>
          <w:szCs w:val="22"/>
        </w:rPr>
        <w:t xml:space="preserve">. </w:t>
      </w:r>
      <w:r w:rsidR="00ED03B3">
        <w:rPr>
          <w:rFonts w:ascii="Arial" w:hAnsi="Arial" w:cs="Arial"/>
          <w:color w:val="000000"/>
          <w:sz w:val="22"/>
          <w:szCs w:val="22"/>
        </w:rPr>
        <w:t>Bi</w:t>
      </w:r>
      <w:r w:rsidR="004F112D">
        <w:rPr>
          <w:rFonts w:ascii="Arial" w:hAnsi="Arial" w:cs="Arial"/>
          <w:color w:val="000000"/>
          <w:sz w:val="22"/>
          <w:szCs w:val="22"/>
        </w:rPr>
        <w:t>-</w:t>
      </w:r>
      <w:r w:rsidR="00C72D93">
        <w:rPr>
          <w:rFonts w:ascii="Arial" w:hAnsi="Arial" w:cs="Arial"/>
          <w:color w:val="000000"/>
          <w:sz w:val="22"/>
          <w:szCs w:val="22"/>
        </w:rPr>
        <w:t>cladal</w:t>
      </w:r>
      <w:r w:rsidR="00ED03B3">
        <w:rPr>
          <w:rFonts w:ascii="Arial" w:hAnsi="Arial" w:cs="Arial"/>
          <w:color w:val="000000"/>
          <w:sz w:val="22"/>
          <w:szCs w:val="22"/>
        </w:rPr>
        <w:t xml:space="preserve"> tumors </w:t>
      </w:r>
      <w:r w:rsidR="00C60624">
        <w:rPr>
          <w:rFonts w:ascii="Arial" w:hAnsi="Arial" w:cs="Arial"/>
          <w:color w:val="000000"/>
          <w:sz w:val="22"/>
          <w:szCs w:val="22"/>
        </w:rPr>
        <w:t xml:space="preserve">(Fig. </w:t>
      </w:r>
      <w:r w:rsidR="003C5A78">
        <w:rPr>
          <w:rFonts w:ascii="Arial" w:hAnsi="Arial" w:cs="Arial"/>
          <w:color w:val="000000"/>
          <w:sz w:val="22"/>
          <w:szCs w:val="22"/>
        </w:rPr>
        <w:t>1, tumor</w:t>
      </w:r>
      <w:r w:rsidR="00C60624">
        <w:rPr>
          <w:rFonts w:ascii="Arial" w:hAnsi="Arial" w:cs="Arial"/>
          <w:color w:val="000000"/>
          <w:sz w:val="22"/>
          <w:szCs w:val="22"/>
        </w:rPr>
        <w:t xml:space="preserve">) </w:t>
      </w:r>
      <w:r w:rsidR="00ED03B3">
        <w:rPr>
          <w:rFonts w:ascii="Arial" w:hAnsi="Arial" w:cs="Arial"/>
          <w:color w:val="000000"/>
          <w:sz w:val="22"/>
          <w:szCs w:val="22"/>
        </w:rPr>
        <w:t xml:space="preserve">will be most </w:t>
      </w:r>
      <w:r w:rsidR="004F112D">
        <w:rPr>
          <w:rFonts w:ascii="Arial" w:hAnsi="Arial" w:cs="Arial"/>
          <w:color w:val="000000"/>
          <w:sz w:val="22"/>
          <w:szCs w:val="22"/>
        </w:rPr>
        <w:t>straightforward</w:t>
      </w:r>
      <w:ins w:id="392" w:author="boe" w:date="2020-06-01T13:12:00Z">
        <w:r>
          <w:rPr>
            <w:rFonts w:ascii="Arial" w:hAnsi="Arial" w:cs="Arial"/>
            <w:color w:val="000000"/>
            <w:sz w:val="22"/>
            <w:szCs w:val="22"/>
          </w:rPr>
          <w:t xml:space="preserve">, </w:t>
        </w:r>
      </w:ins>
      <w:del w:id="393" w:author="boe" w:date="2020-06-01T13:12:00Z">
        <w:r w:rsidR="00ED03B3" w:rsidDel="00846CB7">
          <w:rPr>
            <w:rFonts w:ascii="Arial" w:hAnsi="Arial" w:cs="Arial"/>
            <w:color w:val="000000"/>
            <w:sz w:val="22"/>
            <w:szCs w:val="22"/>
          </w:rPr>
          <w:delText xml:space="preserve"> to study; </w:delText>
        </w:r>
      </w:del>
      <w:r w:rsidR="00ED03B3">
        <w:rPr>
          <w:rFonts w:ascii="Arial" w:hAnsi="Arial" w:cs="Arial"/>
          <w:color w:val="000000"/>
          <w:sz w:val="22"/>
          <w:szCs w:val="22"/>
        </w:rPr>
        <w:t>however</w:t>
      </w:r>
      <w:r w:rsidR="0024226E">
        <w:rPr>
          <w:rFonts w:ascii="Arial" w:hAnsi="Arial" w:cs="Arial"/>
          <w:color w:val="000000"/>
          <w:sz w:val="22"/>
          <w:szCs w:val="22"/>
        </w:rPr>
        <w:t>,</w:t>
      </w:r>
      <w:r w:rsidR="00ED03B3">
        <w:rPr>
          <w:rFonts w:ascii="Arial" w:hAnsi="Arial" w:cs="Arial"/>
          <w:color w:val="000000"/>
          <w:sz w:val="22"/>
          <w:szCs w:val="22"/>
        </w:rPr>
        <w:t xml:space="preserve"> we will endeavor to extend this to at least </w:t>
      </w:r>
      <w:r w:rsidR="00C20377">
        <w:rPr>
          <w:rFonts w:ascii="Arial" w:hAnsi="Arial" w:cs="Arial"/>
          <w:color w:val="000000"/>
          <w:sz w:val="22"/>
          <w:szCs w:val="22"/>
        </w:rPr>
        <w:t>tri-cl</w:t>
      </w:r>
      <w:r w:rsidR="003B7ABB">
        <w:rPr>
          <w:rFonts w:ascii="Arial" w:hAnsi="Arial" w:cs="Arial"/>
          <w:color w:val="000000"/>
          <w:sz w:val="22"/>
          <w:szCs w:val="22"/>
        </w:rPr>
        <w:t>adal</w:t>
      </w:r>
      <w:r w:rsidR="00ED03B3">
        <w:rPr>
          <w:rFonts w:ascii="Arial" w:hAnsi="Arial" w:cs="Arial"/>
          <w:color w:val="000000"/>
          <w:sz w:val="22"/>
          <w:szCs w:val="22"/>
        </w:rPr>
        <w:t xml:space="preserve"> </w:t>
      </w:r>
      <w:r w:rsidR="00C20377">
        <w:rPr>
          <w:rFonts w:ascii="Arial" w:hAnsi="Arial" w:cs="Arial"/>
          <w:color w:val="000000"/>
          <w:sz w:val="22"/>
          <w:szCs w:val="22"/>
        </w:rPr>
        <w:t>tumors</w:t>
      </w:r>
      <w:r w:rsidR="00361099">
        <w:rPr>
          <w:rFonts w:ascii="Arial" w:hAnsi="Arial" w:cs="Arial"/>
          <w:color w:val="000000"/>
          <w:sz w:val="22"/>
          <w:szCs w:val="22"/>
        </w:rPr>
        <w:t xml:space="preserve"> </w:t>
      </w:r>
      <w:r w:rsidR="00C60624">
        <w:rPr>
          <w:rFonts w:ascii="Arial" w:hAnsi="Arial" w:cs="Arial"/>
          <w:color w:val="000000"/>
          <w:sz w:val="22"/>
          <w:szCs w:val="22"/>
        </w:rPr>
        <w:t>in order to test as many potential intera</w:t>
      </w:r>
      <w:r w:rsidR="00FD7B8F">
        <w:rPr>
          <w:rFonts w:ascii="Arial" w:hAnsi="Arial" w:cs="Arial"/>
          <w:color w:val="000000"/>
          <w:sz w:val="22"/>
          <w:szCs w:val="22"/>
        </w:rPr>
        <w:t>c</w:t>
      </w:r>
      <w:r w:rsidR="00C60624">
        <w:rPr>
          <w:rFonts w:ascii="Arial" w:hAnsi="Arial" w:cs="Arial"/>
          <w:color w:val="000000"/>
          <w:sz w:val="22"/>
          <w:szCs w:val="22"/>
        </w:rPr>
        <w:t xml:space="preserve">tions in a tractable manner as possible. </w:t>
      </w:r>
      <w:r w:rsidR="00FD7B8F">
        <w:rPr>
          <w:rFonts w:ascii="Arial" w:hAnsi="Arial" w:cs="Arial"/>
          <w:color w:val="000000"/>
          <w:sz w:val="22"/>
          <w:szCs w:val="22"/>
        </w:rPr>
        <w:t xml:space="preserve">Fitness of overall </w:t>
      </w:r>
      <w:r w:rsidR="00677260">
        <w:rPr>
          <w:rFonts w:ascii="Arial" w:hAnsi="Arial" w:cs="Arial"/>
          <w:color w:val="000000"/>
          <w:sz w:val="22"/>
          <w:szCs w:val="22"/>
        </w:rPr>
        <w:t>3D cultures containing varying proportions of 2</w:t>
      </w:r>
      <w:r w:rsidR="00A75D12">
        <w:rPr>
          <w:rFonts w:ascii="Arial" w:hAnsi="Arial" w:cs="Arial"/>
          <w:color w:val="000000"/>
          <w:sz w:val="22"/>
          <w:szCs w:val="22"/>
        </w:rPr>
        <w:t xml:space="preserve"> and</w:t>
      </w:r>
      <w:r w:rsidR="00677260">
        <w:rPr>
          <w:rFonts w:ascii="Arial" w:hAnsi="Arial" w:cs="Arial"/>
          <w:color w:val="000000"/>
          <w:sz w:val="22"/>
          <w:szCs w:val="22"/>
        </w:rPr>
        <w:t xml:space="preserve"> 3 </w:t>
      </w:r>
      <w:r w:rsidR="00C72D93">
        <w:rPr>
          <w:rFonts w:ascii="Arial" w:hAnsi="Arial" w:cs="Arial"/>
          <w:color w:val="000000"/>
          <w:sz w:val="22"/>
          <w:szCs w:val="22"/>
        </w:rPr>
        <w:t>clades</w:t>
      </w:r>
      <w:r w:rsidR="00677260">
        <w:rPr>
          <w:rFonts w:ascii="Arial" w:hAnsi="Arial" w:cs="Arial"/>
          <w:color w:val="000000"/>
          <w:sz w:val="22"/>
          <w:szCs w:val="22"/>
        </w:rPr>
        <w:t xml:space="preserve"> can be plotted against </w:t>
      </w:r>
      <w:r w:rsidR="00065F62">
        <w:rPr>
          <w:rFonts w:ascii="Arial" w:hAnsi="Arial" w:cs="Arial"/>
          <w:color w:val="000000"/>
          <w:sz w:val="22"/>
          <w:szCs w:val="22"/>
        </w:rPr>
        <w:t xml:space="preserve">those of </w:t>
      </w:r>
      <w:r w:rsidR="00677260">
        <w:rPr>
          <w:rFonts w:ascii="Arial" w:hAnsi="Arial" w:cs="Arial"/>
          <w:color w:val="000000"/>
          <w:sz w:val="22"/>
          <w:szCs w:val="22"/>
        </w:rPr>
        <w:t xml:space="preserve">individual </w:t>
      </w:r>
      <w:r w:rsidR="003B7ABB">
        <w:rPr>
          <w:rFonts w:ascii="Arial" w:hAnsi="Arial" w:cs="Arial"/>
          <w:color w:val="000000"/>
          <w:sz w:val="22"/>
          <w:szCs w:val="22"/>
        </w:rPr>
        <w:t>clades</w:t>
      </w:r>
      <w:r w:rsidR="00677260">
        <w:rPr>
          <w:rFonts w:ascii="Arial" w:hAnsi="Arial" w:cs="Arial"/>
          <w:color w:val="000000"/>
          <w:sz w:val="22"/>
          <w:szCs w:val="22"/>
        </w:rPr>
        <w:t xml:space="preserve">. </w:t>
      </w:r>
      <w:ins w:id="394" w:author="boe" w:date="2020-06-01T13:12:00Z">
        <w:r>
          <w:rPr>
            <w:rFonts w:ascii="Arial" w:hAnsi="Arial" w:cs="Arial"/>
            <w:color w:val="000000"/>
            <w:sz w:val="22"/>
            <w:szCs w:val="22"/>
          </w:rPr>
          <w:t xml:space="preserve">Cultures will be grown until either one clade outcompetes or until strong evidence for coexistence.  Further, </w:t>
        </w:r>
      </w:ins>
      <w:del w:id="395" w:author="boe" w:date="2020-06-01T13:13:00Z">
        <w:r w:rsidR="00677260" w:rsidDel="00846CB7">
          <w:rPr>
            <w:rFonts w:ascii="Arial" w:hAnsi="Arial" w:cs="Arial"/>
            <w:color w:val="000000"/>
            <w:sz w:val="22"/>
            <w:szCs w:val="22"/>
          </w:rPr>
          <w:delText>We pre</w:delText>
        </w:r>
        <w:r w:rsidR="00065F62" w:rsidDel="00846CB7">
          <w:rPr>
            <w:rFonts w:ascii="Arial" w:hAnsi="Arial" w:cs="Arial"/>
            <w:color w:val="000000"/>
            <w:sz w:val="22"/>
            <w:szCs w:val="22"/>
          </w:rPr>
          <w:delText>d</w:delText>
        </w:r>
        <w:r w:rsidR="00677260" w:rsidDel="00846CB7">
          <w:rPr>
            <w:rFonts w:ascii="Arial" w:hAnsi="Arial" w:cs="Arial"/>
            <w:color w:val="000000"/>
            <w:sz w:val="22"/>
            <w:szCs w:val="22"/>
          </w:rPr>
          <w:delText xml:space="preserve">ict </w:delText>
        </w:r>
        <w:r w:rsidR="00065F62" w:rsidDel="00846CB7">
          <w:rPr>
            <w:rFonts w:ascii="Arial" w:hAnsi="Arial" w:cs="Arial"/>
            <w:color w:val="000000"/>
            <w:sz w:val="22"/>
            <w:szCs w:val="22"/>
          </w:rPr>
          <w:delText>that will be able to id</w:delText>
        </w:r>
      </w:del>
      <w:ins w:id="396" w:author="boe" w:date="2020-06-01T13:13:00Z">
        <w:r>
          <w:rPr>
            <w:rFonts w:ascii="Arial" w:hAnsi="Arial" w:cs="Arial"/>
            <w:color w:val="000000"/>
            <w:sz w:val="22"/>
            <w:szCs w:val="22"/>
          </w:rPr>
          <w:t xml:space="preserve">some </w:t>
        </w:r>
      </w:ins>
      <w:del w:id="397" w:author="boe" w:date="2020-06-01T13:13:00Z">
        <w:r w:rsidR="00065F62" w:rsidDel="00846CB7">
          <w:rPr>
            <w:rFonts w:ascii="Arial" w:hAnsi="Arial" w:cs="Arial"/>
            <w:color w:val="000000"/>
            <w:sz w:val="22"/>
            <w:szCs w:val="22"/>
          </w:rPr>
          <w:delText xml:space="preserve">entify </w:delText>
        </w:r>
      </w:del>
      <w:r w:rsidR="00065F62">
        <w:rPr>
          <w:rFonts w:ascii="Arial" w:hAnsi="Arial" w:cs="Arial"/>
          <w:color w:val="000000"/>
          <w:sz w:val="22"/>
          <w:szCs w:val="22"/>
        </w:rPr>
        <w:t xml:space="preserve">mixtures </w:t>
      </w:r>
      <w:ins w:id="398" w:author="boe" w:date="2020-06-01T13:13:00Z">
        <w:r>
          <w:rPr>
            <w:rFonts w:ascii="Arial" w:hAnsi="Arial" w:cs="Arial"/>
            <w:color w:val="000000"/>
            <w:sz w:val="22"/>
            <w:szCs w:val="22"/>
          </w:rPr>
          <w:t>may grow faster than others.</w:t>
        </w:r>
      </w:ins>
      <w:ins w:id="399" w:author="boe" w:date="2020-06-01T13:14:00Z">
        <w:r>
          <w:rPr>
            <w:rFonts w:ascii="Arial" w:hAnsi="Arial" w:cs="Arial"/>
            <w:color w:val="000000"/>
            <w:sz w:val="22"/>
            <w:szCs w:val="22"/>
          </w:rPr>
          <w:t xml:space="preserve"> </w:t>
        </w:r>
      </w:ins>
      <w:bookmarkStart w:id="400" w:name="_GoBack"/>
      <w:bookmarkEnd w:id="400"/>
      <w:del w:id="401" w:author="boe" w:date="2020-06-01T13:13:00Z">
        <w:r w:rsidR="00065F62" w:rsidDel="00846CB7">
          <w:rPr>
            <w:rFonts w:ascii="Arial" w:hAnsi="Arial" w:cs="Arial"/>
            <w:color w:val="000000"/>
            <w:sz w:val="22"/>
            <w:szCs w:val="22"/>
          </w:rPr>
          <w:delText xml:space="preserve">that prove more fit and less fit than at least one of the individual </w:delText>
        </w:r>
        <w:r w:rsidR="007D68AF" w:rsidDel="00846CB7">
          <w:rPr>
            <w:rFonts w:ascii="Arial" w:hAnsi="Arial" w:cs="Arial"/>
            <w:color w:val="000000"/>
            <w:sz w:val="22"/>
            <w:szCs w:val="22"/>
          </w:rPr>
          <w:delText>clades</w:delText>
        </w:r>
        <w:r w:rsidR="00065F62" w:rsidDel="00846CB7">
          <w:rPr>
            <w:rFonts w:ascii="Arial" w:hAnsi="Arial" w:cs="Arial"/>
            <w:color w:val="000000"/>
            <w:sz w:val="22"/>
            <w:szCs w:val="22"/>
          </w:rPr>
          <w:delText xml:space="preserve"> in-vitro.  </w:delText>
        </w:r>
      </w:del>
      <w:del w:id="402" w:author="boe" w:date="2020-06-01T13:14:00Z">
        <w:r w:rsidR="008E12FB" w:rsidDel="00846CB7">
          <w:rPr>
            <w:rFonts w:ascii="Arial" w:hAnsi="Arial" w:cs="Arial"/>
            <w:color w:val="000000"/>
            <w:sz w:val="22"/>
            <w:szCs w:val="22"/>
          </w:rPr>
          <w:delText>M</w:delText>
        </w:r>
        <w:r w:rsidR="00065F62" w:rsidDel="00846CB7">
          <w:rPr>
            <w:rFonts w:ascii="Arial" w:hAnsi="Arial" w:cs="Arial"/>
            <w:color w:val="000000"/>
            <w:sz w:val="22"/>
            <w:szCs w:val="22"/>
          </w:rPr>
          <w:delText>ixtures most representative of the original tumors</w:delText>
        </w:r>
        <w:r w:rsidR="003C5A78" w:rsidDel="00846CB7">
          <w:rPr>
            <w:rFonts w:ascii="Arial" w:hAnsi="Arial" w:cs="Arial"/>
            <w:color w:val="000000"/>
            <w:sz w:val="22"/>
            <w:szCs w:val="22"/>
          </w:rPr>
          <w:delText xml:space="preserve"> </w:delText>
        </w:r>
        <w:r w:rsidR="00065F62" w:rsidDel="00846CB7">
          <w:rPr>
            <w:rFonts w:ascii="Arial" w:hAnsi="Arial" w:cs="Arial"/>
            <w:color w:val="000000"/>
            <w:sz w:val="22"/>
            <w:szCs w:val="22"/>
          </w:rPr>
          <w:delText xml:space="preserve">will be </w:delText>
        </w:r>
        <w:r w:rsidR="003C5A78" w:rsidDel="00846CB7">
          <w:rPr>
            <w:rFonts w:ascii="Arial" w:hAnsi="Arial" w:cs="Arial"/>
            <w:color w:val="000000"/>
            <w:sz w:val="22"/>
            <w:szCs w:val="22"/>
          </w:rPr>
          <w:delText xml:space="preserve">expected to be </w:delText>
        </w:r>
        <w:r w:rsidR="00065F62" w:rsidDel="00846CB7">
          <w:rPr>
            <w:rFonts w:ascii="Arial" w:hAnsi="Arial" w:cs="Arial"/>
            <w:color w:val="000000"/>
            <w:sz w:val="22"/>
            <w:szCs w:val="22"/>
          </w:rPr>
          <w:delText>most fit</w:delText>
        </w:r>
        <w:r w:rsidR="00A93EDA" w:rsidDel="00846CB7">
          <w:rPr>
            <w:rFonts w:ascii="Arial" w:hAnsi="Arial" w:cs="Arial"/>
            <w:color w:val="000000"/>
            <w:sz w:val="22"/>
            <w:szCs w:val="22"/>
          </w:rPr>
          <w:delText>.</w:delText>
        </w:r>
      </w:del>
    </w:p>
    <w:p w14:paraId="128364A0" w14:textId="3F5BBC5A" w:rsidR="008E12FB" w:rsidDel="00846CB7" w:rsidRDefault="008E12FB" w:rsidP="00015357">
      <w:pPr>
        <w:jc w:val="both"/>
        <w:rPr>
          <w:del w:id="403" w:author="boe" w:date="2020-06-01T13:14:00Z"/>
          <w:rFonts w:ascii="Arial" w:hAnsi="Arial" w:cs="Arial"/>
          <w:color w:val="000000"/>
          <w:sz w:val="22"/>
          <w:szCs w:val="22"/>
        </w:rPr>
      </w:pPr>
    </w:p>
    <w:p w14:paraId="79CA3823" w14:textId="49FEC34D" w:rsidR="00C20377" w:rsidRDefault="008E12FB" w:rsidP="00DE0BE9">
      <w:pPr>
        <w:jc w:val="both"/>
        <w:rPr>
          <w:rFonts w:ascii="Arial" w:hAnsi="Arial" w:cs="Arial"/>
          <w:color w:val="000000"/>
          <w:sz w:val="22"/>
          <w:szCs w:val="22"/>
        </w:rPr>
      </w:pPr>
      <w:r>
        <w:rPr>
          <w:rFonts w:ascii="Arial" w:hAnsi="Arial" w:cs="Arial"/>
          <w:color w:val="000000"/>
          <w:sz w:val="22"/>
          <w:szCs w:val="22"/>
        </w:rPr>
        <w:t xml:space="preserve">Once we have identified mixtures representing differentially fit tumors, we will profile them through serial imaging (Incucyte) and confocal microscopy </w:t>
      </w:r>
      <w:r w:rsidR="002B4DDF">
        <w:rPr>
          <w:rFonts w:ascii="Arial" w:hAnsi="Arial" w:cs="Arial"/>
          <w:color w:val="000000"/>
          <w:sz w:val="22"/>
          <w:szCs w:val="22"/>
        </w:rPr>
        <w:t xml:space="preserve">(Leica SP5) </w:t>
      </w:r>
      <w:r>
        <w:rPr>
          <w:rFonts w:ascii="Arial" w:hAnsi="Arial" w:cs="Arial"/>
          <w:color w:val="000000"/>
          <w:sz w:val="22"/>
          <w:szCs w:val="22"/>
        </w:rPr>
        <w:t xml:space="preserve">to perform cell counts of each </w:t>
      </w:r>
      <w:r w:rsidR="003C5A78">
        <w:rPr>
          <w:rFonts w:ascii="Arial" w:hAnsi="Arial" w:cs="Arial"/>
          <w:color w:val="000000"/>
          <w:sz w:val="22"/>
          <w:szCs w:val="22"/>
        </w:rPr>
        <w:t>clade (e.g. each fluorophore)</w:t>
      </w:r>
      <w:r>
        <w:rPr>
          <w:rFonts w:ascii="Arial" w:hAnsi="Arial" w:cs="Arial"/>
          <w:color w:val="000000"/>
          <w:sz w:val="22"/>
          <w:szCs w:val="22"/>
        </w:rPr>
        <w:t xml:space="preserve"> over time, and use EdU labeling in-situ as well as cleaved caspase 3 staining to measure proliferation and death rates per clone per tumor over time. </w:t>
      </w:r>
      <w:r w:rsidR="00386A20">
        <w:rPr>
          <w:rFonts w:ascii="Arial" w:hAnsi="Arial" w:cs="Arial"/>
          <w:color w:val="000000"/>
          <w:sz w:val="22"/>
          <w:szCs w:val="22"/>
        </w:rPr>
        <w:t xml:space="preserve">These measurement are important as they may also suggest mechanisms </w:t>
      </w:r>
      <w:ins w:id="404" w:author="boe" w:date="2020-06-01T13:14:00Z">
        <w:r w:rsidR="00846CB7">
          <w:rPr>
            <w:rFonts w:ascii="Arial" w:hAnsi="Arial" w:cs="Arial"/>
            <w:color w:val="000000"/>
            <w:sz w:val="22"/>
            <w:szCs w:val="22"/>
          </w:rPr>
          <w:t>of</w:t>
        </w:r>
      </w:ins>
      <w:del w:id="405" w:author="boe" w:date="2020-06-01T13:14:00Z">
        <w:r w:rsidR="00386A20" w:rsidDel="00846CB7">
          <w:rPr>
            <w:rFonts w:ascii="Arial" w:hAnsi="Arial" w:cs="Arial"/>
            <w:color w:val="000000"/>
            <w:sz w:val="22"/>
            <w:szCs w:val="22"/>
          </w:rPr>
          <w:delText>or</w:delText>
        </w:r>
      </w:del>
      <w:r w:rsidR="00386A20">
        <w:rPr>
          <w:rFonts w:ascii="Arial" w:hAnsi="Arial" w:cs="Arial"/>
          <w:color w:val="000000"/>
          <w:sz w:val="22"/>
          <w:szCs w:val="22"/>
        </w:rPr>
        <w:t xml:space="preserve"> competition for example by induction of apoptosis in less fit clades </w:t>
      </w:r>
      <w:r w:rsidR="008F0A88">
        <w:rPr>
          <w:rFonts w:ascii="Arial" w:hAnsi="Arial" w:cs="Arial"/>
          <w:color w:val="000000"/>
          <w:sz w:val="22"/>
          <w:szCs w:val="22"/>
        </w:rPr>
        <w:t>and / or subsequent</w:t>
      </w:r>
      <w:r w:rsidR="00386A20">
        <w:rPr>
          <w:rFonts w:ascii="Arial" w:hAnsi="Arial" w:cs="Arial"/>
          <w:color w:val="000000"/>
          <w:sz w:val="22"/>
          <w:szCs w:val="22"/>
        </w:rPr>
        <w:t xml:space="preserve"> </w:t>
      </w:r>
      <w:r w:rsidR="008F0A88">
        <w:rPr>
          <w:rFonts w:ascii="Arial" w:hAnsi="Arial" w:cs="Arial"/>
          <w:color w:val="000000"/>
          <w:sz w:val="22"/>
          <w:szCs w:val="22"/>
        </w:rPr>
        <w:t>p</w:t>
      </w:r>
      <w:r w:rsidR="00386A20">
        <w:rPr>
          <w:rFonts w:ascii="Arial" w:hAnsi="Arial" w:cs="Arial"/>
          <w:color w:val="000000"/>
          <w:sz w:val="22"/>
          <w:szCs w:val="22"/>
        </w:rPr>
        <w:t>hagocytosis</w:t>
      </w:r>
      <w:r w:rsidR="008F0A88">
        <w:rPr>
          <w:rFonts w:ascii="Arial" w:hAnsi="Arial" w:cs="Arial"/>
          <w:color w:val="000000"/>
          <w:sz w:val="22"/>
          <w:szCs w:val="22"/>
        </w:rPr>
        <w:fldChar w:fldCharType="begin">
          <w:fldData xml:space="preserve">PEVuZE5vdGU+PENpdGU+PEF1dGhvcj5FbGxpczwvQXV0aG9yPjxZZWFyPjIwMTk8L1llYXI+PFJl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</w:fldData>
        </w:fldChar>
      </w:r>
      <w:r w:rsidR="00E949CC">
        <w:rPr>
          <w:rFonts w:ascii="Arial" w:hAnsi="Arial" w:cs="Arial"/>
          <w:color w:val="000000"/>
          <w:sz w:val="22"/>
          <w:szCs w:val="22"/>
        </w:rPr>
        <w:instrText xml:space="preserve"> ADDIN EN.CITE </w:instrText>
      </w:r>
      <w:r w:rsidR="00E949CC">
        <w:rPr>
          <w:rFonts w:ascii="Arial" w:hAnsi="Arial" w:cs="Arial"/>
          <w:color w:val="000000"/>
          <w:sz w:val="22"/>
          <w:szCs w:val="22"/>
        </w:rPr>
        <w:fldChar w:fldCharType="begin">
          <w:fldData xml:space="preserve">PEVuZE5vdGU+PENpdGU+PEF1dGhvcj5FbGxpczwvQXV0aG9yPjxZZWFyPjIwMTk8L1llYXI+PFJl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</w:fldData>
        </w:fldChar>
      </w:r>
      <w:r w:rsidR="00E949CC">
        <w:rPr>
          <w:rFonts w:ascii="Arial" w:hAnsi="Arial" w:cs="Arial"/>
          <w:color w:val="000000"/>
          <w:sz w:val="22"/>
          <w:szCs w:val="22"/>
        </w:rPr>
        <w:instrText xml:space="preserve"> ADDIN EN.CITE.DATA </w:instrText>
      </w:r>
      <w:r w:rsidR="00E949CC">
        <w:rPr>
          <w:rFonts w:ascii="Arial" w:hAnsi="Arial" w:cs="Arial"/>
          <w:color w:val="000000"/>
          <w:sz w:val="22"/>
          <w:szCs w:val="22"/>
        </w:rPr>
      </w:r>
      <w:r w:rsidR="00E949CC">
        <w:rPr>
          <w:rFonts w:ascii="Arial" w:hAnsi="Arial" w:cs="Arial"/>
          <w:color w:val="000000"/>
          <w:sz w:val="22"/>
          <w:szCs w:val="22"/>
        </w:rPr>
        <w:fldChar w:fldCharType="end"/>
      </w:r>
      <w:r w:rsidR="008F0A88">
        <w:rPr>
          <w:rFonts w:ascii="Arial" w:hAnsi="Arial" w:cs="Arial"/>
          <w:color w:val="000000"/>
          <w:sz w:val="22"/>
          <w:szCs w:val="22"/>
        </w:rPr>
      </w:r>
      <w:r w:rsidR="008F0A88">
        <w:rPr>
          <w:rFonts w:ascii="Arial" w:hAnsi="Arial" w:cs="Arial"/>
          <w:color w:val="000000"/>
          <w:sz w:val="22"/>
          <w:szCs w:val="22"/>
        </w:rPr>
        <w:fldChar w:fldCharType="separate"/>
      </w:r>
      <w:r w:rsidR="00E949CC" w:rsidRPr="00E949CC">
        <w:rPr>
          <w:rFonts w:ascii="Arial" w:hAnsi="Arial" w:cs="Arial"/>
          <w:noProof/>
          <w:color w:val="000000"/>
          <w:sz w:val="22"/>
          <w:szCs w:val="22"/>
          <w:vertAlign w:val="superscript"/>
        </w:rPr>
        <w:t>41</w:t>
      </w:r>
      <w:r w:rsidR="008F0A88">
        <w:rPr>
          <w:rFonts w:ascii="Arial" w:hAnsi="Arial" w:cs="Arial"/>
          <w:color w:val="000000"/>
          <w:sz w:val="22"/>
          <w:szCs w:val="22"/>
        </w:rPr>
        <w:fldChar w:fldCharType="end"/>
      </w:r>
      <w:r w:rsidR="008F0A88">
        <w:rPr>
          <w:rFonts w:ascii="Arial" w:hAnsi="Arial" w:cs="Arial"/>
          <w:color w:val="000000"/>
          <w:sz w:val="22"/>
          <w:szCs w:val="22"/>
        </w:rPr>
        <w:t>.</w:t>
      </w:r>
      <w:r w:rsidR="00386A20">
        <w:rPr>
          <w:rFonts w:ascii="Arial" w:hAnsi="Arial" w:cs="Arial"/>
          <w:color w:val="000000"/>
          <w:sz w:val="22"/>
          <w:szCs w:val="22"/>
        </w:rPr>
        <w:t xml:space="preserve"> </w:t>
      </w:r>
      <w:r w:rsidR="00CA0BC7">
        <w:rPr>
          <w:rFonts w:ascii="Arial" w:hAnsi="Arial" w:cs="Arial"/>
          <w:color w:val="000000"/>
          <w:sz w:val="22"/>
          <w:szCs w:val="22"/>
        </w:rPr>
        <w:t xml:space="preserve">Indeed, some mixtures may </w:t>
      </w:r>
      <w:r w:rsidR="0019550A">
        <w:rPr>
          <w:rFonts w:ascii="Arial" w:hAnsi="Arial" w:cs="Arial"/>
          <w:color w:val="000000"/>
          <w:sz w:val="22"/>
          <w:szCs w:val="22"/>
        </w:rPr>
        <w:t xml:space="preserve">ultimately prove </w:t>
      </w:r>
      <w:r w:rsidR="00CA0BC7">
        <w:rPr>
          <w:rFonts w:ascii="Arial" w:hAnsi="Arial" w:cs="Arial"/>
          <w:color w:val="000000"/>
          <w:sz w:val="22"/>
          <w:szCs w:val="22"/>
        </w:rPr>
        <w:t xml:space="preserve">unstable, leading to a dominant </w:t>
      </w:r>
      <w:r w:rsidR="003B7ABB">
        <w:rPr>
          <w:rFonts w:ascii="Arial" w:hAnsi="Arial" w:cs="Arial"/>
          <w:color w:val="000000"/>
          <w:sz w:val="22"/>
          <w:szCs w:val="22"/>
        </w:rPr>
        <w:t>monocladal</w:t>
      </w:r>
      <w:r w:rsidR="00CA0BC7">
        <w:rPr>
          <w:rFonts w:ascii="Arial" w:hAnsi="Arial" w:cs="Arial"/>
          <w:color w:val="000000"/>
          <w:sz w:val="22"/>
          <w:szCs w:val="22"/>
        </w:rPr>
        <w:t xml:space="preserve"> tumor </w:t>
      </w:r>
      <w:r w:rsidR="007D68AF">
        <w:rPr>
          <w:rFonts w:ascii="Arial" w:hAnsi="Arial" w:cs="Arial"/>
          <w:color w:val="000000"/>
          <w:sz w:val="22"/>
          <w:szCs w:val="22"/>
        </w:rPr>
        <w:t xml:space="preserve">(deterministically or stochastically) </w:t>
      </w:r>
      <w:r w:rsidR="00CA0BC7">
        <w:rPr>
          <w:rFonts w:ascii="Arial" w:hAnsi="Arial" w:cs="Arial"/>
          <w:color w:val="000000"/>
          <w:sz w:val="22"/>
          <w:szCs w:val="22"/>
        </w:rPr>
        <w:t>or elimination of one of three clades over time</w:t>
      </w:r>
      <w:ins w:id="406" w:author="boe" w:date="2020-06-01T13:14:00Z">
        <w:r w:rsidR="00846CB7">
          <w:rPr>
            <w:rFonts w:ascii="Arial" w:hAnsi="Arial" w:cs="Arial"/>
            <w:color w:val="000000"/>
            <w:sz w:val="22"/>
            <w:szCs w:val="22"/>
          </w:rPr>
          <w:t>,</w:t>
        </w:r>
      </w:ins>
      <w:r w:rsidR="00CA0BC7">
        <w:rPr>
          <w:rFonts w:ascii="Arial" w:hAnsi="Arial" w:cs="Arial"/>
          <w:color w:val="000000"/>
          <w:sz w:val="22"/>
          <w:szCs w:val="22"/>
        </w:rPr>
        <w:t xml:space="preserve"> for example</w:t>
      </w:r>
      <w:r w:rsidR="0019550A">
        <w:rPr>
          <w:rFonts w:ascii="Arial" w:hAnsi="Arial" w:cs="Arial"/>
          <w:color w:val="000000"/>
          <w:sz w:val="22"/>
          <w:szCs w:val="22"/>
        </w:rPr>
        <w:t xml:space="preserve">. </w:t>
      </w:r>
    </w:p>
    <w:p w14:paraId="72D16CFB" w14:textId="77777777" w:rsidR="00CA0BC7" w:rsidRDefault="00CA0BC7" w:rsidP="00CA0BC7">
      <w:pPr>
        <w:jc w:val="both"/>
        <w:rPr>
          <w:rFonts w:ascii="Arial" w:hAnsi="Arial" w:cs="Arial"/>
          <w:color w:val="000000"/>
          <w:sz w:val="22"/>
          <w:szCs w:val="22"/>
        </w:rPr>
      </w:pPr>
    </w:p>
    <w:p w14:paraId="674EC4B4" w14:textId="6AC7D32F" w:rsidR="00CA0BC7" w:rsidRPr="007F2ED3" w:rsidRDefault="00CA0BC7" w:rsidP="00CA0BC7">
      <w:pPr>
        <w:jc w:val="both"/>
        <w:rPr>
          <w:rFonts w:ascii="Arial" w:hAnsi="Arial" w:cs="Arial"/>
          <w:color w:val="000000" w:themeColor="text1"/>
          <w:sz w:val="22"/>
          <w:szCs w:val="22"/>
        </w:rPr>
      </w:pPr>
      <w:r>
        <w:rPr>
          <w:rFonts w:ascii="Arial" w:hAnsi="Arial" w:cs="Arial"/>
          <w:color w:val="000000"/>
          <w:sz w:val="22"/>
          <w:szCs w:val="22"/>
        </w:rPr>
        <w:t xml:space="preserve">Single cell </w:t>
      </w:r>
      <w:r w:rsidR="007D68AF">
        <w:rPr>
          <w:rFonts w:ascii="Arial" w:hAnsi="Arial" w:cs="Arial"/>
          <w:color w:val="000000"/>
          <w:sz w:val="22"/>
          <w:szCs w:val="22"/>
        </w:rPr>
        <w:t>sequencing data</w:t>
      </w:r>
      <w:r>
        <w:rPr>
          <w:rFonts w:ascii="Arial" w:hAnsi="Arial" w:cs="Arial"/>
          <w:color w:val="000000"/>
          <w:sz w:val="22"/>
          <w:szCs w:val="22"/>
        </w:rPr>
        <w:t xml:space="preserve"> will </w:t>
      </w:r>
      <w:r w:rsidR="0019550A">
        <w:rPr>
          <w:rFonts w:ascii="Arial" w:hAnsi="Arial" w:cs="Arial"/>
          <w:color w:val="000000"/>
          <w:sz w:val="22"/>
          <w:szCs w:val="22"/>
        </w:rPr>
        <w:t>focus on three specific approaches. First,</w:t>
      </w:r>
      <w:r>
        <w:rPr>
          <w:rFonts w:ascii="Arial" w:hAnsi="Arial" w:cs="Arial"/>
          <w:color w:val="000000"/>
          <w:sz w:val="22"/>
          <w:szCs w:val="22"/>
        </w:rPr>
        <w:t xml:space="preserve"> receptor-ligand interaction analysis (CellPhoneDB</w:t>
      </w:r>
      <w:r w:rsidR="00F22555">
        <w:rPr>
          <w:rFonts w:ascii="Arial" w:hAnsi="Arial" w:cs="Arial"/>
          <w:color w:val="000000"/>
          <w:sz w:val="22"/>
          <w:szCs w:val="22"/>
        </w:rPr>
        <w:fldChar w:fldCharType="begin">
          <w:fldData xml:space="preserve">PEVuZE5vdGU+PENpdGU+PEF1dGhvcj5FZnJlbW92YTwvQXV0aG9yPjxZZWFyPjIwMjA8L1llYXI+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==
</w:fldData>
        </w:fldChar>
      </w:r>
      <w:r w:rsidR="00F77A0E">
        <w:rPr>
          <w:rFonts w:ascii="Arial" w:hAnsi="Arial" w:cs="Arial"/>
          <w:color w:val="000000"/>
          <w:sz w:val="22"/>
          <w:szCs w:val="22"/>
        </w:rPr>
        <w:instrText xml:space="preserve"> ADDIN EN.CITE </w:instrText>
      </w:r>
      <w:r w:rsidR="00F77A0E">
        <w:rPr>
          <w:rFonts w:ascii="Arial" w:hAnsi="Arial" w:cs="Arial"/>
          <w:color w:val="000000"/>
          <w:sz w:val="22"/>
          <w:szCs w:val="22"/>
        </w:rPr>
        <w:fldChar w:fldCharType="begin">
          <w:fldData xml:space="preserve">PEVuZE5vdGU+PENpdGU+PEF1dGhvcj5FZnJlbW92YTwvQXV0aG9yPjxZZWFyPjIwMjA8L1llYXI+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==
</w:fldData>
        </w:fldChar>
      </w:r>
      <w:r w:rsidR="00F77A0E">
        <w:rPr>
          <w:rFonts w:ascii="Arial" w:hAnsi="Arial" w:cs="Arial"/>
          <w:color w:val="000000"/>
          <w:sz w:val="22"/>
          <w:szCs w:val="22"/>
        </w:rPr>
        <w:instrText xml:space="preserve"> ADDIN EN.CITE.DATA </w:instrText>
      </w:r>
      <w:r w:rsidR="00F77A0E">
        <w:rPr>
          <w:rFonts w:ascii="Arial" w:hAnsi="Arial" w:cs="Arial"/>
          <w:color w:val="000000"/>
          <w:sz w:val="22"/>
          <w:szCs w:val="22"/>
        </w:rPr>
      </w:r>
      <w:r w:rsidR="00F77A0E">
        <w:rPr>
          <w:rFonts w:ascii="Arial" w:hAnsi="Arial" w:cs="Arial"/>
          <w:color w:val="000000"/>
          <w:sz w:val="22"/>
          <w:szCs w:val="22"/>
        </w:rPr>
        <w:fldChar w:fldCharType="end"/>
      </w:r>
      <w:r w:rsidR="00F22555">
        <w:rPr>
          <w:rFonts w:ascii="Arial" w:hAnsi="Arial" w:cs="Arial"/>
          <w:color w:val="000000"/>
          <w:sz w:val="22"/>
          <w:szCs w:val="22"/>
        </w:rPr>
      </w:r>
      <w:r w:rsidR="00F22555">
        <w:rPr>
          <w:rFonts w:ascii="Arial" w:hAnsi="Arial" w:cs="Arial"/>
          <w:color w:val="000000"/>
          <w:sz w:val="22"/>
          <w:szCs w:val="22"/>
        </w:rPr>
        <w:fldChar w:fldCharType="separate"/>
      </w:r>
      <w:r w:rsidR="00F77A0E" w:rsidRPr="00F77A0E">
        <w:rPr>
          <w:rFonts w:ascii="Arial" w:hAnsi="Arial" w:cs="Arial"/>
          <w:noProof/>
          <w:color w:val="000000"/>
          <w:sz w:val="22"/>
          <w:szCs w:val="22"/>
          <w:vertAlign w:val="superscript"/>
        </w:rPr>
        <w:t>65</w:t>
      </w:r>
      <w:r w:rsidR="00F22555">
        <w:rPr>
          <w:rFonts w:ascii="Arial" w:hAnsi="Arial" w:cs="Arial"/>
          <w:color w:val="000000"/>
          <w:sz w:val="22"/>
          <w:szCs w:val="22"/>
        </w:rPr>
        <w:fldChar w:fldCharType="end"/>
      </w:r>
      <w:r>
        <w:rPr>
          <w:rFonts w:ascii="Arial" w:hAnsi="Arial" w:cs="Arial"/>
          <w:color w:val="000000"/>
          <w:sz w:val="22"/>
          <w:szCs w:val="22"/>
        </w:rPr>
        <w:t xml:space="preserve">) applied to </w:t>
      </w:r>
      <w:r w:rsidRPr="00AD78C4">
        <w:rPr>
          <w:rFonts w:ascii="Arial" w:hAnsi="Arial" w:cs="Arial"/>
          <w:color w:val="000000"/>
          <w:sz w:val="22"/>
          <w:szCs w:val="22"/>
        </w:rPr>
        <w:t>fluorescing cells and any adjacent cells as identified by imaging</w:t>
      </w:r>
      <w:r w:rsidR="0019550A">
        <w:rPr>
          <w:rFonts w:ascii="Arial" w:hAnsi="Arial" w:cs="Arial"/>
          <w:color w:val="000000"/>
          <w:sz w:val="22"/>
          <w:szCs w:val="22"/>
        </w:rPr>
        <w:t xml:space="preserve"> to identify co-regulated or co-expressed receptor ligand intera</w:t>
      </w:r>
      <w:r w:rsidR="00B72F56">
        <w:rPr>
          <w:rFonts w:ascii="Arial" w:hAnsi="Arial" w:cs="Arial"/>
          <w:color w:val="000000"/>
          <w:sz w:val="22"/>
          <w:szCs w:val="22"/>
        </w:rPr>
        <w:t>ction</w:t>
      </w:r>
      <w:r w:rsidRPr="00AD78C4">
        <w:rPr>
          <w:rFonts w:ascii="Arial" w:hAnsi="Arial" w:cs="Arial"/>
          <w:color w:val="000000"/>
          <w:sz w:val="22"/>
          <w:szCs w:val="22"/>
        </w:rPr>
        <w:t xml:space="preserve">. Specific molecular hypotheses to address would be to see if expression of homotypic molecules which mediate keratinocyte-keratinocyte adhesion are upregulated more within larger clades vs. between clades. </w:t>
      </w:r>
      <w:r w:rsidRPr="00AD78C4">
        <w:rPr>
          <w:rFonts w:ascii="Arial" w:hAnsi="Arial" w:cs="Arial"/>
          <w:color w:val="000000" w:themeColor="text1"/>
          <w:sz w:val="22"/>
          <w:szCs w:val="22"/>
        </w:rPr>
        <w:t>Previous reports have implicated competition among basal layer clones by virtue of stochastic expression changes or decreases in expression of collagen VII induced by exogenous stressors</w:t>
      </w:r>
      <w:r w:rsidR="00DC5607">
        <w:rPr>
          <w:rFonts w:ascii="Arial" w:hAnsi="Arial" w:cs="Arial"/>
          <w:color w:val="000000" w:themeColor="text1"/>
          <w:sz w:val="22"/>
          <w:szCs w:val="22"/>
        </w:rPr>
        <w:fldChar w:fldCharType="begin">
          <w:fldData xml:space="preserve">PEVuZE5vdGU+PENpdGU+PEF1dGhvcj5MaXU8L0F1dGhvcj48WWVhcj4yMDE5PC9ZZWFyPjxSZWNO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</w:fldData>
        </w:fldChar>
      </w:r>
      <w:r w:rsidR="00E949CC">
        <w:rPr>
          <w:rFonts w:ascii="Arial" w:hAnsi="Arial" w:cs="Arial"/>
          <w:color w:val="000000" w:themeColor="text1"/>
          <w:sz w:val="22"/>
          <w:szCs w:val="22"/>
        </w:rPr>
        <w:instrText xml:space="preserve"> ADDIN EN.CITE </w:instrText>
      </w:r>
      <w:r w:rsidR="00E949CC">
        <w:rPr>
          <w:rFonts w:ascii="Arial" w:hAnsi="Arial" w:cs="Arial"/>
          <w:color w:val="000000" w:themeColor="text1"/>
          <w:sz w:val="22"/>
          <w:szCs w:val="22"/>
        </w:rPr>
        <w:fldChar w:fldCharType="begin">
          <w:fldData xml:space="preserve">PEVuZE5vdGU+PENpdGU+PEF1dGhvcj5MaXU8L0F1dGhvcj48WWVhcj4yMDE5PC9ZZWFyPjxSZWNO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</w:fldData>
        </w:fldChar>
      </w:r>
      <w:r w:rsidR="00E949CC">
        <w:rPr>
          <w:rFonts w:ascii="Arial" w:hAnsi="Arial" w:cs="Arial"/>
          <w:color w:val="000000" w:themeColor="text1"/>
          <w:sz w:val="22"/>
          <w:szCs w:val="22"/>
        </w:rPr>
        <w:instrText xml:space="preserve"> ADDIN EN.CITE.DATA </w:instrText>
      </w:r>
      <w:r w:rsidR="00E949CC">
        <w:rPr>
          <w:rFonts w:ascii="Arial" w:hAnsi="Arial" w:cs="Arial"/>
          <w:color w:val="000000" w:themeColor="text1"/>
          <w:sz w:val="22"/>
          <w:szCs w:val="22"/>
        </w:rPr>
      </w:r>
      <w:r w:rsidR="00E949CC">
        <w:rPr>
          <w:rFonts w:ascii="Arial" w:hAnsi="Arial" w:cs="Arial"/>
          <w:color w:val="000000" w:themeColor="text1"/>
          <w:sz w:val="22"/>
          <w:szCs w:val="22"/>
        </w:rPr>
        <w:fldChar w:fldCharType="end"/>
      </w:r>
      <w:r w:rsidR="00DC5607">
        <w:rPr>
          <w:rFonts w:ascii="Arial" w:hAnsi="Arial" w:cs="Arial"/>
          <w:color w:val="000000" w:themeColor="text1"/>
          <w:sz w:val="22"/>
          <w:szCs w:val="22"/>
        </w:rPr>
      </w:r>
      <w:r w:rsidR="00DC5607">
        <w:rPr>
          <w:rFonts w:ascii="Arial" w:hAnsi="Arial" w:cs="Arial"/>
          <w:color w:val="000000" w:themeColor="text1"/>
          <w:sz w:val="22"/>
          <w:szCs w:val="22"/>
        </w:rPr>
        <w:fldChar w:fldCharType="separate"/>
      </w:r>
      <w:r w:rsidR="00E949CC" w:rsidRPr="00E949CC">
        <w:rPr>
          <w:rFonts w:ascii="Arial" w:hAnsi="Arial" w:cs="Arial"/>
          <w:noProof/>
          <w:color w:val="000000" w:themeColor="text1"/>
          <w:sz w:val="22"/>
          <w:szCs w:val="22"/>
          <w:vertAlign w:val="superscript"/>
        </w:rPr>
        <w:t>40</w:t>
      </w:r>
      <w:r w:rsidR="00DC5607">
        <w:rPr>
          <w:rFonts w:ascii="Arial" w:hAnsi="Arial" w:cs="Arial"/>
          <w:color w:val="000000" w:themeColor="text1"/>
          <w:sz w:val="22"/>
          <w:szCs w:val="22"/>
        </w:rPr>
        <w:fldChar w:fldCharType="end"/>
      </w:r>
      <w:r w:rsidRPr="00AD78C4">
        <w:rPr>
          <w:rFonts w:ascii="Arial" w:hAnsi="Arial" w:cs="Arial"/>
          <w:color w:val="000000" w:themeColor="text1"/>
          <w:sz w:val="22"/>
          <w:szCs w:val="22"/>
        </w:rPr>
        <w:t xml:space="preserve">. So-called “loser” basal cells express less collagen VII, presumably enabling “winner” clones to establish better adhesion to the basement membrane at hemidesmosomes. </w:t>
      </w:r>
      <w:r>
        <w:rPr>
          <w:rFonts w:ascii="Arial" w:hAnsi="Arial" w:cs="Arial"/>
          <w:color w:val="000000" w:themeColor="text1"/>
          <w:sz w:val="22"/>
          <w:szCs w:val="22"/>
        </w:rPr>
        <w:t xml:space="preserve">In our case, interactions between </w:t>
      </w:r>
      <w:r>
        <w:rPr>
          <w:rFonts w:ascii="Arial" w:hAnsi="Arial" w:cs="Arial"/>
          <w:color w:val="000000" w:themeColor="text1"/>
          <w:sz w:val="22"/>
          <w:szCs w:val="22"/>
        </w:rPr>
        <w:lastRenderedPageBreak/>
        <w:t xml:space="preserve">keratinocytes within clades and between clades </w:t>
      </w:r>
      <w:r w:rsidR="00A176BE">
        <w:rPr>
          <w:rFonts w:ascii="Arial" w:hAnsi="Arial" w:cs="Arial"/>
          <w:color w:val="000000" w:themeColor="text1"/>
          <w:sz w:val="22"/>
          <w:szCs w:val="22"/>
        </w:rPr>
        <w:t xml:space="preserve">are expected to be vitally important. </w:t>
      </w:r>
      <w:r w:rsidRPr="00AD78C4">
        <w:rPr>
          <w:rFonts w:ascii="Arial" w:hAnsi="Arial" w:cs="Arial"/>
          <w:color w:val="000000"/>
          <w:sz w:val="22"/>
          <w:szCs w:val="22"/>
        </w:rPr>
        <w:t xml:space="preserve">These interactions are mediated by </w:t>
      </w:r>
      <w:r w:rsidRPr="00AD78C4">
        <w:rPr>
          <w:rFonts w:ascii="Arial" w:eastAsia="Times New Roman" w:hAnsi="Arial" w:cs="Arial"/>
          <w:color w:val="000000"/>
          <w:sz w:val="22"/>
          <w:szCs w:val="22"/>
          <w:shd w:val="clear" w:color="auto" w:fill="FFFFFF"/>
        </w:rPr>
        <w:t>desmosomes, highly specialized membrane domains that mediate keratinocyte-keratinocyte contact and adhesion</w:t>
      </w:r>
      <w:r>
        <w:rPr>
          <w:rFonts w:ascii="Arial" w:eastAsia="Times New Roman" w:hAnsi="Arial" w:cs="Arial"/>
          <w:color w:val="000000"/>
          <w:sz w:val="22"/>
          <w:szCs w:val="22"/>
          <w:shd w:val="clear" w:color="auto" w:fill="FFFFFF"/>
        </w:rPr>
        <w:fldChar w:fldCharType="begin"/>
      </w:r>
      <w:r w:rsidR="00946A82">
        <w:rPr>
          <w:rFonts w:ascii="Arial" w:eastAsia="Times New Roman" w:hAnsi="Arial" w:cs="Arial"/>
          <w:color w:val="000000"/>
          <w:sz w:val="22"/>
          <w:szCs w:val="22"/>
          <w:shd w:val="clear" w:color="auto" w:fill="FFFFFF"/>
        </w:rPr>
        <w:instrText xml:space="preserve"> ADDIN EN.CITE &lt;EndNote&gt;&lt;Cite&gt;&lt;Author&gt;Kowalczyk&lt;/Author&gt;&lt;Year&gt;2013&lt;/Year&gt;&lt;RecNum&gt;43521&lt;/RecNum&gt;&lt;DisplayText&gt;&lt;style face="superscript"&gt;77&lt;/style&gt;&lt;/DisplayText&gt;&lt;record&gt;&lt;rec-number&gt;43521&lt;/rec-number&gt;&lt;foreign-keys&gt;&lt;key app="EN" db-id="vz0f5spzhe9fr5edwpxxzttdss95x0s59s0r" timestamp="1590854196"&gt;43521&lt;/key&gt;&lt;/foreign-keys&gt;&lt;ref-type name="Journal Article"&gt;17&lt;/ref-type&gt;&lt;contributors&gt;&lt;authors&gt;&lt;author&gt;Kowalczyk, A. P.&lt;/author&gt;&lt;author&gt;Green, K. J.&lt;/author&gt;&lt;/authors&gt;&lt;/contributors&gt;&lt;auth-address&gt;Department of Cell Biology, Emory University School of Medicine, Atlanta, Georgia, USA.&lt;/auth-address&gt;&lt;titles&gt;&lt;title&gt;Structure, function, and regulation of desmosomes&lt;/title&gt;&lt;secondary-title&gt;Prog Mol Biol Transl Sci&lt;/secondary-title&gt;&lt;/titles&gt;&lt;periodical&gt;&lt;full-title&gt;Prog Mol Biol Transl Sci&lt;/full-title&gt;&lt;/periodical&gt;&lt;pages&gt;95-118&lt;/pages&gt;&lt;volume&gt;116&lt;/volume&gt;&lt;edition&gt;2013/03/14&lt;/edition&gt;&lt;keywords&gt;&lt;keyword&gt;Animals&lt;/keyword&gt;&lt;keyword&gt;Cytoskeleton/*metabolism&lt;/keyword&gt;&lt;keyword&gt;Desmosomal Cadherins/*metabolism&lt;/keyword&gt;&lt;keyword&gt;Desmosomes/*metabolism&lt;/keyword&gt;&lt;keyword&gt;Humans&lt;/keyword&gt;&lt;keyword&gt;Signal Transduction&lt;/keyword&gt;&lt;/keywords&gt;&lt;dates&gt;&lt;year&gt;2013&lt;/year&gt;&lt;/dates&gt;&lt;isbn&gt;1878-0814 (Electronic)&amp;#xD;1877-1173 (Linking)&lt;/isbn&gt;&lt;accession-num&gt;23481192&lt;/accession-num&gt;&lt;urls&gt;&lt;related-urls&gt;&lt;url&gt;https://www.ncbi.nlm.nih.gov/pubmed/23481192&lt;/url&gt;&lt;/related-urls&gt;&lt;/urls&gt;&lt;custom2&gt;PMC4336551&lt;/custom2&gt;&lt;electronic-resource-num&gt;10.1016/B978-0-12-394311-8.00005-4&lt;/electronic-resource-num&gt;&lt;/record&gt;&lt;/Cite&gt;&lt;/EndNote&gt;</w:instrText>
      </w:r>
      <w:r>
        <w:rPr>
          <w:rFonts w:ascii="Arial" w:eastAsia="Times New Roman" w:hAnsi="Arial" w:cs="Arial"/>
          <w:color w:val="000000"/>
          <w:sz w:val="22"/>
          <w:szCs w:val="22"/>
          <w:shd w:val="clear" w:color="auto" w:fill="FFFFFF"/>
        </w:rPr>
        <w:fldChar w:fldCharType="separate"/>
      </w:r>
      <w:r w:rsidR="00946A82" w:rsidRPr="00946A82">
        <w:rPr>
          <w:rFonts w:ascii="Arial" w:eastAsia="Times New Roman" w:hAnsi="Arial" w:cs="Arial"/>
          <w:noProof/>
          <w:color w:val="000000"/>
          <w:sz w:val="22"/>
          <w:szCs w:val="22"/>
          <w:shd w:val="clear" w:color="auto" w:fill="FFFFFF"/>
          <w:vertAlign w:val="superscript"/>
        </w:rPr>
        <w:t>77</w:t>
      </w:r>
      <w:r>
        <w:rPr>
          <w:rFonts w:ascii="Arial" w:eastAsia="Times New Roman" w:hAnsi="Arial" w:cs="Arial"/>
          <w:color w:val="000000"/>
          <w:sz w:val="22"/>
          <w:szCs w:val="22"/>
          <w:shd w:val="clear" w:color="auto" w:fill="FFFFFF"/>
        </w:rPr>
        <w:fldChar w:fldCharType="end"/>
      </w:r>
      <w:r w:rsidRPr="00AD78C4">
        <w:rPr>
          <w:rFonts w:ascii="Arial" w:eastAsia="Times New Roman" w:hAnsi="Arial" w:cs="Arial"/>
          <w:color w:val="000000"/>
          <w:sz w:val="22"/>
          <w:szCs w:val="22"/>
          <w:shd w:val="clear" w:color="auto" w:fill="FFFFFF"/>
        </w:rPr>
        <w:t>.</w:t>
      </w:r>
      <w:r w:rsidRPr="00AD78C4">
        <w:rPr>
          <w:rFonts w:ascii="Arial" w:eastAsia="Times New Roman" w:hAnsi="Arial" w:cs="Arial"/>
          <w:sz w:val="22"/>
          <w:szCs w:val="22"/>
        </w:rPr>
        <w:t xml:space="preserve"> </w:t>
      </w:r>
      <w:r w:rsidRPr="00AD78C4">
        <w:rPr>
          <w:rFonts w:ascii="Arial" w:hAnsi="Arial" w:cs="Arial"/>
          <w:color w:val="000000"/>
          <w:sz w:val="22"/>
          <w:szCs w:val="22"/>
        </w:rPr>
        <w:t>These include desmogleins 1-4, desmocollins 1-3, plakoglobin, plakophilins 1-3, desmoplakin and E-cadherin / beta-catenin as the major protein components of the desmosome</w:t>
      </w:r>
      <w:r>
        <w:rPr>
          <w:rFonts w:ascii="Arial" w:hAnsi="Arial" w:cs="Arial"/>
          <w:color w:val="000000"/>
          <w:sz w:val="22"/>
          <w:szCs w:val="22"/>
        </w:rPr>
        <w:fldChar w:fldCharType="begin"/>
      </w:r>
      <w:r w:rsidR="00946A82">
        <w:rPr>
          <w:rFonts w:ascii="Arial" w:hAnsi="Arial" w:cs="Arial"/>
          <w:color w:val="000000"/>
          <w:sz w:val="22"/>
          <w:szCs w:val="22"/>
        </w:rPr>
        <w:instrText xml:space="preserve"> ADDIN EN.CITE &lt;EndNote&gt;&lt;Cite&gt;&lt;Author&gt;Kowalczyk&lt;/Author&gt;&lt;Year&gt;2013&lt;/Year&gt;&lt;RecNum&gt;43521&lt;/RecNum&gt;&lt;DisplayText&gt;&lt;style face="superscript"&gt;77&lt;/style&gt;&lt;/DisplayText&gt;&lt;record&gt;&lt;rec-number&gt;43521&lt;/rec-number&gt;&lt;foreign-keys&gt;&lt;key app="EN" db-id="vz0f5spzhe9fr5edwpxxzttdss95x0s59s0r" timestamp="1590854196"&gt;43521&lt;/key&gt;&lt;/foreign-keys&gt;&lt;ref-type name="Journal Article"&gt;17&lt;/ref-type&gt;&lt;contributors&gt;&lt;authors&gt;&lt;author&gt;Kowalczyk, A. P.&lt;/author&gt;&lt;author&gt;Green, K. J.&lt;/author&gt;&lt;/authors&gt;&lt;/contributors&gt;&lt;auth-address&gt;Department of Cell Biology, Emory University School of Medicine, Atlanta, Georgia, USA.&lt;/auth-address&gt;&lt;titles&gt;&lt;title&gt;Structure, function, and regulation of desmosomes&lt;/title&gt;&lt;secondary-title&gt;Prog Mol Biol Transl Sci&lt;/secondary-title&gt;&lt;/titles&gt;&lt;periodical&gt;&lt;full-title&gt;Prog Mol Biol Transl Sci&lt;/full-title&gt;&lt;/periodical&gt;&lt;pages&gt;95-118&lt;/pages&gt;&lt;volume&gt;116&lt;/volume&gt;&lt;edition&gt;2013/03/14&lt;/edition&gt;&lt;keywords&gt;&lt;keyword&gt;Animals&lt;/keyword&gt;&lt;keyword&gt;Cytoskeleton/*metabolism&lt;/keyword&gt;&lt;keyword&gt;Desmosomal Cadherins/*metabolism&lt;/keyword&gt;&lt;keyword&gt;Desmosomes/*metabolism&lt;/keyword&gt;&lt;keyword&gt;Humans&lt;/keyword&gt;&lt;keyword&gt;Signal Transduction&lt;/keyword&gt;&lt;/keywords&gt;&lt;dates&gt;&lt;year&gt;2013&lt;/year&gt;&lt;/dates&gt;&lt;isbn&gt;1878-0814 (Electronic)&amp;#xD;1877-1173 (Linking)&lt;/isbn&gt;&lt;accession-num&gt;23481192&lt;/accession-num&gt;&lt;urls&gt;&lt;related-urls&gt;&lt;url&gt;https://www.ncbi.nlm.nih.gov/pubmed/23481192&lt;/url&gt;&lt;/related-urls&gt;&lt;/urls&gt;&lt;custom2&gt;PMC4336551&lt;/custom2&gt;&lt;electronic-resource-num&gt;10.1016/B978-0-12-394311-8.00005-4&lt;/electronic-resource-num&gt;&lt;/record&gt;&lt;/Cite&gt;&lt;/EndNote&gt;</w:instrText>
      </w:r>
      <w:r>
        <w:rPr>
          <w:rFonts w:ascii="Arial" w:hAnsi="Arial" w:cs="Arial"/>
          <w:color w:val="000000"/>
          <w:sz w:val="22"/>
          <w:szCs w:val="22"/>
        </w:rPr>
        <w:fldChar w:fldCharType="separate"/>
      </w:r>
      <w:r w:rsidR="00946A82" w:rsidRPr="00946A82">
        <w:rPr>
          <w:rFonts w:ascii="Arial" w:hAnsi="Arial" w:cs="Arial"/>
          <w:noProof/>
          <w:color w:val="000000"/>
          <w:sz w:val="22"/>
          <w:szCs w:val="22"/>
          <w:vertAlign w:val="superscript"/>
        </w:rPr>
        <w:t>77</w:t>
      </w:r>
      <w:r>
        <w:rPr>
          <w:rFonts w:ascii="Arial" w:hAnsi="Arial" w:cs="Arial"/>
          <w:color w:val="000000"/>
          <w:sz w:val="22"/>
          <w:szCs w:val="22"/>
        </w:rPr>
        <w:fldChar w:fldCharType="end"/>
      </w:r>
      <w:r>
        <w:rPr>
          <w:rFonts w:ascii="Arial" w:hAnsi="Arial" w:cs="Arial"/>
          <w:color w:val="000000"/>
          <w:sz w:val="22"/>
          <w:szCs w:val="22"/>
        </w:rPr>
        <w:t>.</w:t>
      </w:r>
      <w:r>
        <w:rPr>
          <w:rFonts w:ascii="Arial" w:eastAsia="Times New Roman" w:hAnsi="Arial" w:cs="Arial"/>
          <w:sz w:val="22"/>
          <w:szCs w:val="22"/>
        </w:rPr>
        <w:t xml:space="preserve"> </w:t>
      </w:r>
      <w:r w:rsidR="00985E7E">
        <w:rPr>
          <w:rFonts w:ascii="Arial" w:eastAsia="Times New Roman" w:hAnsi="Arial" w:cs="Arial"/>
          <w:sz w:val="22"/>
          <w:szCs w:val="22"/>
        </w:rPr>
        <w:t>Finally, tra</w:t>
      </w:r>
      <w:r w:rsidR="00D34615">
        <w:rPr>
          <w:rFonts w:ascii="Arial" w:eastAsia="Times New Roman" w:hAnsi="Arial" w:cs="Arial"/>
          <w:sz w:val="22"/>
          <w:szCs w:val="22"/>
        </w:rPr>
        <w:t>n</w:t>
      </w:r>
      <w:r w:rsidR="00985E7E">
        <w:rPr>
          <w:rFonts w:ascii="Arial" w:eastAsia="Times New Roman" w:hAnsi="Arial" w:cs="Arial"/>
          <w:sz w:val="22"/>
          <w:szCs w:val="22"/>
        </w:rPr>
        <w:t>scri</w:t>
      </w:r>
      <w:r w:rsidR="00D34615">
        <w:rPr>
          <w:rFonts w:ascii="Arial" w:eastAsia="Times New Roman" w:hAnsi="Arial" w:cs="Arial"/>
          <w:sz w:val="22"/>
          <w:szCs w:val="22"/>
        </w:rPr>
        <w:t>pti</w:t>
      </w:r>
      <w:r w:rsidR="00985E7E">
        <w:rPr>
          <w:rFonts w:ascii="Arial" w:eastAsia="Times New Roman" w:hAnsi="Arial" w:cs="Arial"/>
          <w:sz w:val="22"/>
          <w:szCs w:val="22"/>
        </w:rPr>
        <w:t>on factor based analysis on TRAN</w:t>
      </w:r>
      <w:r w:rsidR="00392DF3">
        <w:rPr>
          <w:rFonts w:ascii="Arial" w:eastAsia="Times New Roman" w:hAnsi="Arial" w:cs="Arial"/>
          <w:sz w:val="22"/>
          <w:szCs w:val="22"/>
        </w:rPr>
        <w:t>S</w:t>
      </w:r>
      <w:r w:rsidR="00985E7E">
        <w:rPr>
          <w:rFonts w:ascii="Arial" w:eastAsia="Times New Roman" w:hAnsi="Arial" w:cs="Arial"/>
          <w:sz w:val="22"/>
          <w:szCs w:val="22"/>
        </w:rPr>
        <w:t xml:space="preserve">FAC </w:t>
      </w:r>
      <w:r w:rsidR="00392DF3">
        <w:rPr>
          <w:rFonts w:ascii="Arial" w:eastAsia="Times New Roman" w:hAnsi="Arial" w:cs="Arial"/>
          <w:sz w:val="22"/>
          <w:szCs w:val="22"/>
        </w:rPr>
        <w:t xml:space="preserve">motif-based analysis </w:t>
      </w:r>
      <w:r w:rsidR="007662D8">
        <w:rPr>
          <w:rFonts w:ascii="Arial" w:eastAsia="Times New Roman" w:hAnsi="Arial" w:cs="Arial"/>
          <w:sz w:val="22"/>
          <w:szCs w:val="22"/>
        </w:rPr>
        <w:t>performed</w:t>
      </w:r>
      <w:r w:rsidR="00392DF3">
        <w:rPr>
          <w:rFonts w:ascii="Arial" w:eastAsia="Times New Roman" w:hAnsi="Arial" w:cs="Arial"/>
          <w:sz w:val="22"/>
          <w:szCs w:val="22"/>
        </w:rPr>
        <w:t xml:space="preserve"> in conjunction with GSEA analysis from scRNAseq </w:t>
      </w:r>
      <w:r w:rsidR="00985E7E">
        <w:rPr>
          <w:rFonts w:ascii="Arial" w:eastAsia="Times New Roman" w:hAnsi="Arial" w:cs="Arial"/>
          <w:sz w:val="22"/>
          <w:szCs w:val="22"/>
        </w:rPr>
        <w:t xml:space="preserve">profiles </w:t>
      </w:r>
      <w:r w:rsidR="00A176BE">
        <w:rPr>
          <w:rFonts w:ascii="Arial" w:eastAsia="Times New Roman" w:hAnsi="Arial" w:cs="Arial"/>
          <w:sz w:val="22"/>
          <w:szCs w:val="22"/>
        </w:rPr>
        <w:t>can be used to</w:t>
      </w:r>
      <w:r w:rsidR="00F53FCB">
        <w:rPr>
          <w:rFonts w:ascii="Arial" w:eastAsia="Times New Roman" w:hAnsi="Arial" w:cs="Arial"/>
          <w:sz w:val="22"/>
          <w:szCs w:val="22"/>
        </w:rPr>
        <w:t xml:space="preserve"> identify upstream transcription factors driving these subclonal interactions</w:t>
      </w:r>
      <w:r w:rsidR="00F22555">
        <w:rPr>
          <w:rFonts w:ascii="Arial" w:eastAsia="Times New Roman" w:hAnsi="Arial" w:cs="Arial"/>
          <w:sz w:val="22"/>
          <w:szCs w:val="22"/>
        </w:rPr>
        <w:t xml:space="preserve"> (</w:t>
      </w:r>
      <w:r w:rsidR="00F22555" w:rsidRPr="007D68AF">
        <w:rPr>
          <w:rFonts w:ascii="Arial" w:eastAsia="Times New Roman" w:hAnsi="Arial" w:cs="Arial"/>
          <w:b/>
          <w:sz w:val="22"/>
          <w:szCs w:val="22"/>
        </w:rPr>
        <w:t xml:space="preserve">Fig. </w:t>
      </w:r>
      <w:r w:rsidR="00037344" w:rsidRPr="007D68AF">
        <w:rPr>
          <w:rFonts w:ascii="Arial" w:eastAsia="Times New Roman" w:hAnsi="Arial" w:cs="Arial"/>
          <w:b/>
          <w:sz w:val="22"/>
          <w:szCs w:val="22"/>
        </w:rPr>
        <w:t>4</w:t>
      </w:r>
      <w:r w:rsidR="00F22555">
        <w:rPr>
          <w:rFonts w:ascii="Arial" w:eastAsia="Times New Roman" w:hAnsi="Arial" w:cs="Arial"/>
          <w:sz w:val="22"/>
          <w:szCs w:val="22"/>
        </w:rPr>
        <w:t>)</w:t>
      </w:r>
      <w:r w:rsidR="00F53FCB">
        <w:rPr>
          <w:rFonts w:ascii="Arial" w:eastAsia="Times New Roman" w:hAnsi="Arial" w:cs="Arial"/>
          <w:sz w:val="22"/>
          <w:szCs w:val="22"/>
        </w:rPr>
        <w:fldChar w:fldCharType="begin">
          <w:fldData xml:space="preserve">PEVuZE5vdGU+PENpdGU+PEF1dGhvcj5DaGl0c2F6emFkZWg8L0F1dGhvcj48WWVhcj4yMDE2PC9Z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</w:fldData>
        </w:fldChar>
      </w:r>
      <w:r w:rsidR="00A62D5D">
        <w:rPr>
          <w:rFonts w:ascii="Arial" w:eastAsia="Times New Roman" w:hAnsi="Arial" w:cs="Arial"/>
          <w:sz w:val="22"/>
          <w:szCs w:val="22"/>
        </w:rPr>
        <w:instrText xml:space="preserve"> ADDIN EN.CITE </w:instrText>
      </w:r>
      <w:r w:rsidR="00A62D5D">
        <w:rPr>
          <w:rFonts w:ascii="Arial" w:eastAsia="Times New Roman" w:hAnsi="Arial" w:cs="Arial"/>
          <w:sz w:val="22"/>
          <w:szCs w:val="22"/>
        </w:rPr>
        <w:fldChar w:fldCharType="begin">
          <w:fldData xml:space="preserve">PEVuZE5vdGU+PENpdGU+PEF1dGhvcj5DaGl0c2F6emFkZWg8L0F1dGhvcj48WWVhcj4yMDE2PC9Z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</w:fldData>
        </w:fldChar>
      </w:r>
      <w:r w:rsidR="00A62D5D">
        <w:rPr>
          <w:rFonts w:ascii="Arial" w:eastAsia="Times New Roman" w:hAnsi="Arial" w:cs="Arial"/>
          <w:sz w:val="22"/>
          <w:szCs w:val="22"/>
        </w:rPr>
        <w:instrText xml:space="preserve"> ADDIN EN.CITE.DATA </w:instrText>
      </w:r>
      <w:r w:rsidR="00A62D5D">
        <w:rPr>
          <w:rFonts w:ascii="Arial" w:eastAsia="Times New Roman" w:hAnsi="Arial" w:cs="Arial"/>
          <w:sz w:val="22"/>
          <w:szCs w:val="22"/>
        </w:rPr>
      </w:r>
      <w:r w:rsidR="00A62D5D">
        <w:rPr>
          <w:rFonts w:ascii="Arial" w:eastAsia="Times New Roman" w:hAnsi="Arial" w:cs="Arial"/>
          <w:sz w:val="22"/>
          <w:szCs w:val="22"/>
        </w:rPr>
        <w:fldChar w:fldCharType="end"/>
      </w:r>
      <w:r w:rsidR="00F53FCB">
        <w:rPr>
          <w:rFonts w:ascii="Arial" w:eastAsia="Times New Roman" w:hAnsi="Arial" w:cs="Arial"/>
          <w:sz w:val="22"/>
          <w:szCs w:val="22"/>
        </w:rPr>
      </w:r>
      <w:r w:rsidR="00F53FCB">
        <w:rPr>
          <w:rFonts w:ascii="Arial" w:eastAsia="Times New Roman" w:hAnsi="Arial" w:cs="Arial"/>
          <w:sz w:val="22"/>
          <w:szCs w:val="22"/>
        </w:rPr>
        <w:fldChar w:fldCharType="separate"/>
      </w:r>
      <w:r w:rsidR="00A62D5D" w:rsidRPr="00A62D5D">
        <w:rPr>
          <w:rFonts w:ascii="Arial" w:eastAsia="Times New Roman" w:hAnsi="Arial" w:cs="Arial"/>
          <w:noProof/>
          <w:sz w:val="22"/>
          <w:szCs w:val="22"/>
          <w:vertAlign w:val="superscript"/>
        </w:rPr>
        <w:t>8</w:t>
      </w:r>
      <w:r w:rsidR="00F53FCB">
        <w:rPr>
          <w:rFonts w:ascii="Arial" w:eastAsia="Times New Roman" w:hAnsi="Arial" w:cs="Arial"/>
          <w:sz w:val="22"/>
          <w:szCs w:val="22"/>
        </w:rPr>
        <w:fldChar w:fldCharType="end"/>
      </w:r>
      <w:r w:rsidR="00F53FCB">
        <w:rPr>
          <w:rFonts w:ascii="Arial" w:eastAsia="Times New Roman" w:hAnsi="Arial" w:cs="Arial"/>
          <w:sz w:val="22"/>
          <w:szCs w:val="22"/>
        </w:rPr>
        <w:t xml:space="preserve">. </w:t>
      </w:r>
      <w:r w:rsidR="007D68AF">
        <w:rPr>
          <w:rFonts w:ascii="Arial" w:eastAsia="Times New Roman" w:hAnsi="Arial" w:cs="Arial"/>
          <w:sz w:val="22"/>
          <w:szCs w:val="22"/>
        </w:rPr>
        <w:t>We have already identified increased c-MYC activity in UV-exposed keratinocytes suggesting a potential driver of competition can be present by phase 2 (</w:t>
      </w:r>
      <w:r w:rsidR="007D68AF" w:rsidRPr="007D68AF">
        <w:rPr>
          <w:rFonts w:ascii="Arial" w:eastAsia="Times New Roman" w:hAnsi="Arial" w:cs="Arial"/>
          <w:b/>
          <w:sz w:val="22"/>
          <w:szCs w:val="22"/>
        </w:rPr>
        <w:t>Fig. 4</w:t>
      </w:r>
      <w:r w:rsidR="007D68AF">
        <w:rPr>
          <w:rFonts w:ascii="Arial" w:eastAsia="Times New Roman" w:hAnsi="Arial" w:cs="Arial"/>
          <w:sz w:val="22"/>
          <w:szCs w:val="22"/>
        </w:rPr>
        <w:t xml:space="preserve">). </w:t>
      </w:r>
    </w:p>
    <w:p w14:paraId="7126A694" w14:textId="0F9672C0" w:rsidR="00CA0BC7" w:rsidRDefault="00CA0BC7" w:rsidP="00DE0BE9">
      <w:pPr>
        <w:jc w:val="both"/>
        <w:rPr>
          <w:rFonts w:ascii="Arial" w:hAnsi="Arial" w:cs="Arial"/>
          <w:color w:val="000000"/>
          <w:sz w:val="22"/>
          <w:szCs w:val="22"/>
        </w:rPr>
      </w:pPr>
    </w:p>
    <w:p w14:paraId="19BCEE51" w14:textId="7DAAA3ED" w:rsidR="003B7ABB" w:rsidRDefault="00310BDC" w:rsidP="00DE0BE9">
      <w:pPr>
        <w:jc w:val="both"/>
        <w:rPr>
          <w:rFonts w:ascii="Arial" w:hAnsi="Arial" w:cs="Arial"/>
          <w:color w:val="000000"/>
          <w:sz w:val="22"/>
          <w:szCs w:val="22"/>
        </w:rPr>
      </w:pPr>
      <w:r>
        <w:rPr>
          <w:rFonts w:ascii="Arial" w:hAnsi="Arial" w:cs="Arial"/>
          <w:color w:val="000000"/>
          <w:sz w:val="22"/>
          <w:szCs w:val="22"/>
        </w:rPr>
        <w:t>Importantly, the single cell data also allows us to</w:t>
      </w:r>
      <w:r w:rsidR="003B7ABB">
        <w:rPr>
          <w:rFonts w:ascii="Arial" w:hAnsi="Arial" w:cs="Arial"/>
          <w:color w:val="000000"/>
          <w:sz w:val="22"/>
          <w:szCs w:val="22"/>
        </w:rPr>
        <w:t xml:space="preserve"> discern differentiation and transcriptional states, </w:t>
      </w:r>
      <w:r>
        <w:rPr>
          <w:rFonts w:ascii="Arial" w:hAnsi="Arial" w:cs="Arial"/>
          <w:color w:val="000000"/>
          <w:sz w:val="22"/>
          <w:szCs w:val="22"/>
        </w:rPr>
        <w:t xml:space="preserve">as well as </w:t>
      </w:r>
      <w:r w:rsidR="003B7ABB">
        <w:rPr>
          <w:rFonts w:ascii="Arial" w:hAnsi="Arial" w:cs="Arial"/>
          <w:color w:val="000000"/>
          <w:sz w:val="22"/>
          <w:szCs w:val="22"/>
        </w:rPr>
        <w:t>genetic subpopulations (CNV</w:t>
      </w:r>
      <w:r>
        <w:rPr>
          <w:rFonts w:ascii="Arial" w:hAnsi="Arial" w:cs="Arial"/>
          <w:color w:val="000000"/>
          <w:sz w:val="22"/>
          <w:szCs w:val="22"/>
        </w:rPr>
        <w:t>, mutations</w:t>
      </w:r>
      <w:r w:rsidR="003B7ABB">
        <w:rPr>
          <w:rFonts w:ascii="Arial" w:hAnsi="Arial" w:cs="Arial"/>
          <w:color w:val="000000"/>
          <w:sz w:val="22"/>
          <w:szCs w:val="22"/>
        </w:rPr>
        <w:t xml:space="preserve">), </w:t>
      </w:r>
      <w:r>
        <w:rPr>
          <w:rFonts w:ascii="Arial" w:hAnsi="Arial" w:cs="Arial"/>
          <w:color w:val="000000"/>
          <w:sz w:val="22"/>
          <w:szCs w:val="22"/>
        </w:rPr>
        <w:t>enabling dissection of i</w:t>
      </w:r>
      <w:r w:rsidR="003B7ABB">
        <w:rPr>
          <w:rFonts w:ascii="Arial" w:hAnsi="Arial" w:cs="Arial"/>
          <w:color w:val="000000"/>
          <w:sz w:val="22"/>
          <w:szCs w:val="22"/>
        </w:rPr>
        <w:t xml:space="preserve">solated cultured clades into distinct genetic subclones or distinct </w:t>
      </w:r>
      <w:r w:rsidR="002E0AE6">
        <w:rPr>
          <w:rFonts w:ascii="Arial" w:hAnsi="Arial" w:cs="Arial"/>
          <w:color w:val="000000"/>
          <w:sz w:val="22"/>
          <w:szCs w:val="22"/>
        </w:rPr>
        <w:t>transcriptional</w:t>
      </w:r>
      <w:r w:rsidR="003B7ABB">
        <w:rPr>
          <w:rFonts w:ascii="Arial" w:hAnsi="Arial" w:cs="Arial"/>
          <w:color w:val="000000"/>
          <w:sz w:val="22"/>
          <w:szCs w:val="22"/>
        </w:rPr>
        <w:t xml:space="preserve"> states.  If cells with specific states or CNV </w:t>
      </w:r>
      <w:r>
        <w:rPr>
          <w:rFonts w:ascii="Arial" w:hAnsi="Arial" w:cs="Arial"/>
          <w:color w:val="000000"/>
          <w:sz w:val="22"/>
          <w:szCs w:val="22"/>
        </w:rPr>
        <w:t xml:space="preserve">/ </w:t>
      </w:r>
      <w:r w:rsidR="002E0AE6">
        <w:rPr>
          <w:rFonts w:ascii="Arial" w:hAnsi="Arial" w:cs="Arial"/>
          <w:color w:val="000000"/>
          <w:sz w:val="22"/>
          <w:szCs w:val="22"/>
        </w:rPr>
        <w:t xml:space="preserve">mutations </w:t>
      </w:r>
      <w:r w:rsidR="003B7ABB">
        <w:rPr>
          <w:rFonts w:ascii="Arial" w:hAnsi="Arial" w:cs="Arial"/>
          <w:color w:val="000000"/>
          <w:sz w:val="22"/>
          <w:szCs w:val="22"/>
        </w:rPr>
        <w:t xml:space="preserve">can then be subcloned, then we can additionally test intra-cladal dynamics </w:t>
      </w:r>
      <w:r w:rsidR="003B7ABB" w:rsidRPr="002E0AE6">
        <w:rPr>
          <w:rFonts w:ascii="Arial" w:hAnsi="Arial" w:cs="Arial"/>
          <w:i/>
          <w:color w:val="000000"/>
          <w:sz w:val="22"/>
          <w:szCs w:val="22"/>
        </w:rPr>
        <w:t>in-vitro</w:t>
      </w:r>
      <w:r w:rsidR="003B7ABB">
        <w:rPr>
          <w:rFonts w:ascii="Arial" w:hAnsi="Arial" w:cs="Arial"/>
          <w:color w:val="000000"/>
          <w:sz w:val="22"/>
          <w:szCs w:val="22"/>
        </w:rPr>
        <w:t xml:space="preserve"> and </w:t>
      </w:r>
      <w:r w:rsidR="003B7ABB" w:rsidRPr="002E0AE6">
        <w:rPr>
          <w:rFonts w:ascii="Arial" w:hAnsi="Arial" w:cs="Arial"/>
          <w:i/>
          <w:color w:val="000000"/>
          <w:sz w:val="22"/>
          <w:szCs w:val="22"/>
        </w:rPr>
        <w:t>in-vivo</w:t>
      </w:r>
      <w:r w:rsidR="003B7ABB">
        <w:rPr>
          <w:rFonts w:ascii="Arial" w:hAnsi="Arial" w:cs="Arial"/>
          <w:color w:val="000000"/>
          <w:sz w:val="22"/>
          <w:szCs w:val="22"/>
        </w:rPr>
        <w:t xml:space="preserve">. </w:t>
      </w:r>
      <w:r w:rsidR="004A63C1">
        <w:rPr>
          <w:rFonts w:ascii="Arial" w:hAnsi="Arial" w:cs="Arial"/>
          <w:color w:val="000000"/>
          <w:sz w:val="22"/>
          <w:szCs w:val="22"/>
        </w:rPr>
        <w:t>These subclones can be mixed at will from distinct tumors from the same mouse or from distinct clades. I</w:t>
      </w:r>
      <w:r w:rsidR="002E0AE6">
        <w:rPr>
          <w:rFonts w:ascii="Arial" w:hAnsi="Arial" w:cs="Arial"/>
          <w:color w:val="000000"/>
          <w:sz w:val="22"/>
          <w:szCs w:val="22"/>
        </w:rPr>
        <w:t xml:space="preserve">n this way, the presence of specific CNV, mutations, or transcriptional signatures may also be directly linked to fitness individually and in combination with other subclones as </w:t>
      </w:r>
      <w:r w:rsidR="00400D66">
        <w:rPr>
          <w:rFonts w:ascii="Arial" w:hAnsi="Arial" w:cs="Arial"/>
          <w:color w:val="000000"/>
          <w:sz w:val="22"/>
          <w:szCs w:val="22"/>
        </w:rPr>
        <w:t>artificially constructed tumors</w:t>
      </w:r>
      <w:r w:rsidR="002E0AE6">
        <w:rPr>
          <w:rFonts w:ascii="Arial" w:hAnsi="Arial" w:cs="Arial"/>
          <w:color w:val="000000"/>
          <w:sz w:val="22"/>
          <w:szCs w:val="22"/>
        </w:rPr>
        <w:t xml:space="preserve">. </w:t>
      </w:r>
      <w:r>
        <w:rPr>
          <w:rFonts w:ascii="Arial" w:hAnsi="Arial" w:cs="Arial"/>
          <w:color w:val="000000"/>
          <w:sz w:val="22"/>
          <w:szCs w:val="22"/>
        </w:rPr>
        <w:t xml:space="preserve">It will of particular interest to see whether subclones from lesions derived from mice treated with chemical or genetic accelerants or suppressors of carcinogenesis retain their advantages or disadvantages when mixed with subclones of differing origins and life histories. </w:t>
      </w:r>
    </w:p>
    <w:p w14:paraId="40CAFD5F" w14:textId="77777777" w:rsidR="00DC2E15" w:rsidRDefault="00DC2E15" w:rsidP="00DE0BE9">
      <w:pPr>
        <w:jc w:val="both"/>
        <w:rPr>
          <w:rFonts w:ascii="Arial" w:hAnsi="Arial" w:cs="Arial"/>
          <w:color w:val="000000"/>
          <w:sz w:val="22"/>
          <w:szCs w:val="22"/>
        </w:rPr>
      </w:pPr>
    </w:p>
    <w:p w14:paraId="419BF94F" w14:textId="1C6039E8" w:rsidR="0064704F" w:rsidRDefault="00C20377" w:rsidP="00DE0BE9">
      <w:pPr>
        <w:jc w:val="both"/>
        <w:rPr>
          <w:rFonts w:ascii="Arial" w:hAnsi="Arial" w:cs="Arial"/>
          <w:color w:val="000000"/>
          <w:sz w:val="22"/>
          <w:szCs w:val="22"/>
        </w:rPr>
      </w:pPr>
      <w:commentRangeStart w:id="407"/>
      <w:r>
        <w:rPr>
          <w:rFonts w:ascii="Arial" w:hAnsi="Arial" w:cs="Arial"/>
          <w:color w:val="000000"/>
          <w:sz w:val="22"/>
          <w:szCs w:val="22"/>
        </w:rPr>
        <w:t xml:space="preserve">Although we have proposed here to deconstruct and reconstruct tumors </w:t>
      </w:r>
      <w:r w:rsidRPr="00C20377">
        <w:rPr>
          <w:rFonts w:ascii="Arial" w:hAnsi="Arial" w:cs="Arial"/>
          <w:i/>
          <w:color w:val="000000"/>
          <w:sz w:val="22"/>
          <w:szCs w:val="22"/>
          <w:u w:val="single"/>
        </w:rPr>
        <w:t>from the same stage of development</w:t>
      </w:r>
      <w:r>
        <w:rPr>
          <w:rFonts w:ascii="Arial" w:hAnsi="Arial" w:cs="Arial"/>
          <w:color w:val="000000"/>
          <w:sz w:val="22"/>
          <w:szCs w:val="22"/>
        </w:rPr>
        <w:t xml:space="preserve"> from mice, </w:t>
      </w:r>
      <w:r w:rsidR="00493514">
        <w:rPr>
          <w:rFonts w:ascii="Arial" w:hAnsi="Arial" w:cs="Arial"/>
          <w:color w:val="000000"/>
          <w:sz w:val="22"/>
          <w:szCs w:val="22"/>
        </w:rPr>
        <w:t xml:space="preserve">our system </w:t>
      </w:r>
      <w:del w:id="408" w:author="boe" w:date="2020-06-01T12:59:00Z">
        <w:r w:rsidR="00493514" w:rsidDel="00846CB7">
          <w:rPr>
            <w:rFonts w:ascii="Arial" w:hAnsi="Arial" w:cs="Arial"/>
            <w:color w:val="000000"/>
            <w:sz w:val="22"/>
            <w:szCs w:val="22"/>
          </w:rPr>
          <w:delText>also pe</w:delText>
        </w:r>
      </w:del>
      <w:ins w:id="409" w:author="boe" w:date="2020-06-01T12:59:00Z">
        <w:r w:rsidR="00846CB7">
          <w:rPr>
            <w:rFonts w:ascii="Arial" w:hAnsi="Arial" w:cs="Arial"/>
            <w:color w:val="000000"/>
            <w:sz w:val="22"/>
            <w:szCs w:val="22"/>
          </w:rPr>
          <w:t>pe</w:t>
        </w:r>
      </w:ins>
      <w:r w:rsidR="00493514">
        <w:rPr>
          <w:rFonts w:ascii="Arial" w:hAnsi="Arial" w:cs="Arial"/>
          <w:color w:val="000000"/>
          <w:sz w:val="22"/>
          <w:szCs w:val="22"/>
        </w:rPr>
        <w:t xml:space="preserve">rmits a novel approach whereby we may also </w:t>
      </w:r>
      <w:r>
        <w:rPr>
          <w:rFonts w:ascii="Arial" w:hAnsi="Arial" w:cs="Arial"/>
          <w:color w:val="000000"/>
          <w:sz w:val="22"/>
          <w:szCs w:val="22"/>
        </w:rPr>
        <w:t xml:space="preserve">establish </w:t>
      </w:r>
      <w:r w:rsidR="00493514">
        <w:rPr>
          <w:rFonts w:ascii="Arial" w:hAnsi="Arial" w:cs="Arial"/>
          <w:color w:val="000000"/>
          <w:sz w:val="22"/>
          <w:szCs w:val="22"/>
        </w:rPr>
        <w:t xml:space="preserve">multi-clonal tumors constructed from clones </w:t>
      </w:r>
      <w:r w:rsidR="00493514" w:rsidRPr="00493514">
        <w:rPr>
          <w:rFonts w:ascii="Arial" w:hAnsi="Arial" w:cs="Arial"/>
          <w:i/>
          <w:color w:val="000000"/>
          <w:sz w:val="22"/>
          <w:szCs w:val="22"/>
          <w:u w:val="single"/>
        </w:rPr>
        <w:t>isolated from different phases of development</w:t>
      </w:r>
      <w:r w:rsidR="00493514">
        <w:rPr>
          <w:rFonts w:ascii="Arial" w:hAnsi="Arial" w:cs="Arial"/>
          <w:color w:val="000000"/>
          <w:sz w:val="22"/>
          <w:szCs w:val="22"/>
        </w:rPr>
        <w:t xml:space="preserve">. </w:t>
      </w:r>
      <w:r>
        <w:rPr>
          <w:rFonts w:ascii="Arial" w:hAnsi="Arial" w:cs="Arial"/>
          <w:color w:val="000000"/>
          <w:sz w:val="22"/>
          <w:szCs w:val="22"/>
        </w:rPr>
        <w:t xml:space="preserve"> </w:t>
      </w:r>
      <w:del w:id="410" w:author="boe" w:date="2020-06-01T11:57:00Z">
        <w:r w:rsidR="00DC0CEF" w:rsidDel="005C72AF">
          <w:rPr>
            <w:rFonts w:ascii="Arial" w:hAnsi="Arial" w:cs="Arial"/>
            <w:color w:val="000000"/>
            <w:sz w:val="22"/>
            <w:szCs w:val="22"/>
          </w:rPr>
          <w:delText>T</w:delText>
        </w:r>
        <w:r w:rsidR="005E1924" w:rsidDel="005C72AF">
          <w:rPr>
            <w:rFonts w:ascii="Arial" w:hAnsi="Arial" w:cs="Arial"/>
            <w:color w:val="000000"/>
            <w:sz w:val="22"/>
            <w:szCs w:val="22"/>
          </w:rPr>
          <w:delText>he purpose of this set of experiments to discern how large clones, whether established simply as a product of tissue disruption (phase 1) or maintained by virtue of specific genetic or epigenetic programs (phase 2)</w:delText>
        </w:r>
        <w:r w:rsidR="00A176BE" w:rsidDel="005C72AF">
          <w:rPr>
            <w:rFonts w:ascii="Arial" w:hAnsi="Arial" w:cs="Arial"/>
            <w:color w:val="000000"/>
            <w:sz w:val="22"/>
            <w:szCs w:val="22"/>
          </w:rPr>
          <w:delText xml:space="preserve"> as determined by scRNAseq or exome sequencing</w:delText>
        </w:r>
        <w:r w:rsidR="00AD7E43" w:rsidDel="005C72AF">
          <w:rPr>
            <w:rFonts w:ascii="Arial" w:hAnsi="Arial" w:cs="Arial"/>
            <w:color w:val="000000"/>
            <w:sz w:val="22"/>
            <w:szCs w:val="22"/>
          </w:rPr>
          <w:delText xml:space="preserve">, behave when mixed with established tumor </w:delText>
        </w:r>
        <w:r w:rsidR="00434B73" w:rsidDel="005C72AF">
          <w:rPr>
            <w:rFonts w:ascii="Arial" w:hAnsi="Arial" w:cs="Arial"/>
            <w:color w:val="000000"/>
            <w:sz w:val="22"/>
            <w:szCs w:val="22"/>
          </w:rPr>
          <w:delText>subpopulation</w:delText>
        </w:r>
        <w:r w:rsidR="00AD7E43" w:rsidDel="005C72AF">
          <w:rPr>
            <w:rFonts w:ascii="Arial" w:hAnsi="Arial" w:cs="Arial"/>
            <w:color w:val="000000"/>
            <w:sz w:val="22"/>
            <w:szCs w:val="22"/>
          </w:rPr>
          <w:delText>s</w:delText>
        </w:r>
        <w:r w:rsidR="00963C40" w:rsidDel="005C72AF">
          <w:rPr>
            <w:rFonts w:ascii="Arial" w:hAnsi="Arial" w:cs="Arial"/>
            <w:color w:val="000000"/>
            <w:sz w:val="22"/>
            <w:szCs w:val="22"/>
          </w:rPr>
          <w:delText xml:space="preserve">. </w:delText>
        </w:r>
      </w:del>
      <w:r w:rsidR="00963C40">
        <w:rPr>
          <w:rFonts w:ascii="Arial" w:hAnsi="Arial" w:cs="Arial"/>
          <w:color w:val="000000"/>
          <w:sz w:val="22"/>
          <w:szCs w:val="22"/>
        </w:rPr>
        <w:t xml:space="preserve">We </w:t>
      </w:r>
      <w:ins w:id="411" w:author="boe" w:date="2020-06-01T13:00:00Z">
        <w:r w:rsidR="00846CB7">
          <w:rPr>
            <w:rFonts w:ascii="Arial" w:hAnsi="Arial" w:cs="Arial"/>
            <w:color w:val="000000"/>
            <w:sz w:val="22"/>
            <w:szCs w:val="22"/>
          </w:rPr>
          <w:t xml:space="preserve">expect </w:t>
        </w:r>
      </w:ins>
      <w:del w:id="412" w:author="boe" w:date="2020-06-01T13:00:00Z">
        <w:r w:rsidR="00963C40" w:rsidDel="00846CB7">
          <w:rPr>
            <w:rFonts w:ascii="Arial" w:hAnsi="Arial" w:cs="Arial"/>
            <w:color w:val="000000"/>
            <w:sz w:val="22"/>
            <w:szCs w:val="22"/>
          </w:rPr>
          <w:delText xml:space="preserve">specifically hypothesize </w:delText>
        </w:r>
      </w:del>
      <w:r w:rsidR="00963C40">
        <w:rPr>
          <w:rFonts w:ascii="Arial" w:hAnsi="Arial" w:cs="Arial"/>
          <w:color w:val="000000"/>
          <w:sz w:val="22"/>
          <w:szCs w:val="22"/>
        </w:rPr>
        <w:t xml:space="preserve">that </w:t>
      </w:r>
      <w:r w:rsidR="00A176BE">
        <w:rPr>
          <w:rFonts w:ascii="Arial" w:hAnsi="Arial" w:cs="Arial"/>
          <w:color w:val="000000"/>
          <w:sz w:val="22"/>
          <w:szCs w:val="22"/>
        </w:rPr>
        <w:t xml:space="preserve">clades from established tumors will generally outcompete </w:t>
      </w:r>
      <w:del w:id="413" w:author="boe" w:date="2020-06-01T11:57:00Z">
        <w:r w:rsidR="00A176BE" w:rsidDel="005C72AF">
          <w:rPr>
            <w:rFonts w:ascii="Arial" w:hAnsi="Arial" w:cs="Arial"/>
            <w:color w:val="000000"/>
            <w:sz w:val="22"/>
            <w:szCs w:val="22"/>
          </w:rPr>
          <w:delText>many p</w:delText>
        </w:r>
      </w:del>
      <w:ins w:id="414" w:author="boe" w:date="2020-06-01T11:57:00Z">
        <w:r w:rsidR="005C72AF">
          <w:rPr>
            <w:rFonts w:ascii="Arial" w:hAnsi="Arial" w:cs="Arial"/>
            <w:color w:val="000000"/>
            <w:sz w:val="22"/>
            <w:szCs w:val="22"/>
          </w:rPr>
          <w:t>p</w:t>
        </w:r>
      </w:ins>
      <w:r w:rsidR="00A176BE">
        <w:rPr>
          <w:rFonts w:ascii="Arial" w:hAnsi="Arial" w:cs="Arial"/>
          <w:color w:val="000000"/>
          <w:sz w:val="22"/>
          <w:szCs w:val="22"/>
        </w:rPr>
        <w:t>hase 2 clades</w:t>
      </w:r>
      <w:ins w:id="415" w:author="boe" w:date="2020-06-01T11:57:00Z">
        <w:r w:rsidR="005C72AF">
          <w:rPr>
            <w:rFonts w:ascii="Arial" w:hAnsi="Arial" w:cs="Arial"/>
            <w:color w:val="000000"/>
            <w:sz w:val="22"/>
            <w:szCs w:val="22"/>
          </w:rPr>
          <w:t xml:space="preserve">. </w:t>
        </w:r>
      </w:ins>
      <w:ins w:id="416" w:author="boe" w:date="2020-06-01T11:58:00Z">
        <w:r w:rsidR="005C72AF">
          <w:rPr>
            <w:rFonts w:ascii="Arial" w:hAnsi="Arial" w:cs="Arial"/>
            <w:color w:val="000000"/>
            <w:sz w:val="22"/>
            <w:szCs w:val="22"/>
          </w:rPr>
          <w:t xml:space="preserve">No </w:t>
        </w:r>
      </w:ins>
      <w:ins w:id="417" w:author="boe" w:date="2020-06-01T11:57:00Z">
        <w:r w:rsidR="005C72AF">
          <w:rPr>
            <w:rFonts w:ascii="Arial" w:hAnsi="Arial" w:cs="Arial"/>
            <w:color w:val="000000"/>
            <w:sz w:val="22"/>
            <w:szCs w:val="22"/>
          </w:rPr>
          <w:t>P</w:t>
        </w:r>
      </w:ins>
      <w:del w:id="418" w:author="boe" w:date="2020-06-01T11:57:00Z">
        <w:r w:rsidR="00A176BE" w:rsidDel="005C72AF">
          <w:rPr>
            <w:rFonts w:ascii="Arial" w:hAnsi="Arial" w:cs="Arial"/>
            <w:color w:val="000000"/>
            <w:sz w:val="22"/>
            <w:szCs w:val="22"/>
          </w:rPr>
          <w:delText xml:space="preserve">, </w:delText>
        </w:r>
        <w:r w:rsidR="000E2689" w:rsidDel="005C72AF">
          <w:rPr>
            <w:rFonts w:ascii="Arial" w:hAnsi="Arial" w:cs="Arial"/>
            <w:color w:val="000000"/>
            <w:sz w:val="22"/>
            <w:szCs w:val="22"/>
          </w:rPr>
          <w:delText>and none of the p</w:delText>
        </w:r>
      </w:del>
      <w:r w:rsidR="000E2689">
        <w:rPr>
          <w:rFonts w:ascii="Arial" w:hAnsi="Arial" w:cs="Arial"/>
          <w:color w:val="000000"/>
          <w:sz w:val="22"/>
          <w:szCs w:val="22"/>
        </w:rPr>
        <w:t xml:space="preserve">hase 1 clades </w:t>
      </w:r>
      <w:ins w:id="419" w:author="boe" w:date="2020-06-01T13:00:00Z">
        <w:r w:rsidR="00846CB7">
          <w:rPr>
            <w:rFonts w:ascii="Arial" w:hAnsi="Arial" w:cs="Arial"/>
            <w:color w:val="000000"/>
            <w:sz w:val="22"/>
            <w:szCs w:val="22"/>
          </w:rPr>
          <w:t xml:space="preserve">should </w:t>
        </w:r>
      </w:ins>
      <w:del w:id="420" w:author="boe" w:date="2020-06-01T13:00:00Z">
        <w:r w:rsidR="000E2689" w:rsidDel="00846CB7">
          <w:rPr>
            <w:rFonts w:ascii="Arial" w:hAnsi="Arial" w:cs="Arial"/>
            <w:color w:val="000000"/>
            <w:sz w:val="22"/>
            <w:szCs w:val="22"/>
          </w:rPr>
          <w:delText xml:space="preserve">will </w:delText>
        </w:r>
      </w:del>
      <w:r w:rsidR="000E2689">
        <w:rPr>
          <w:rFonts w:ascii="Arial" w:hAnsi="Arial" w:cs="Arial"/>
          <w:color w:val="000000"/>
          <w:sz w:val="22"/>
          <w:szCs w:val="22"/>
        </w:rPr>
        <w:t xml:space="preserve">be able to persist. </w:t>
      </w:r>
      <w:r w:rsidR="00A176BE">
        <w:rPr>
          <w:rFonts w:ascii="Arial" w:hAnsi="Arial" w:cs="Arial"/>
          <w:color w:val="000000"/>
          <w:sz w:val="22"/>
          <w:szCs w:val="22"/>
        </w:rPr>
        <w:t xml:space="preserve"> </w:t>
      </w:r>
      <w:r w:rsidR="000E2689">
        <w:rPr>
          <w:rFonts w:ascii="Arial" w:hAnsi="Arial" w:cs="Arial"/>
          <w:color w:val="000000"/>
          <w:sz w:val="22"/>
          <w:szCs w:val="22"/>
        </w:rPr>
        <w:t xml:space="preserve">Nevertheless, </w:t>
      </w:r>
      <w:ins w:id="421" w:author="boe" w:date="2020-06-01T13:00:00Z">
        <w:r w:rsidR="00846CB7">
          <w:rPr>
            <w:rFonts w:ascii="Arial" w:hAnsi="Arial" w:cs="Arial"/>
            <w:color w:val="000000"/>
            <w:sz w:val="22"/>
            <w:szCs w:val="22"/>
          </w:rPr>
          <w:t xml:space="preserve">we can test whether </w:t>
        </w:r>
      </w:ins>
      <w:del w:id="422" w:author="boe" w:date="2020-06-01T13:00:00Z">
        <w:r w:rsidR="000E2689" w:rsidDel="00846CB7">
          <w:rPr>
            <w:rFonts w:ascii="Arial" w:hAnsi="Arial" w:cs="Arial"/>
            <w:color w:val="000000"/>
            <w:sz w:val="22"/>
            <w:szCs w:val="22"/>
          </w:rPr>
          <w:delText xml:space="preserve">it is possible that </w:delText>
        </w:r>
      </w:del>
      <w:r w:rsidR="000E2689">
        <w:rPr>
          <w:rFonts w:ascii="Arial" w:hAnsi="Arial" w:cs="Arial"/>
          <w:color w:val="000000"/>
          <w:sz w:val="22"/>
          <w:szCs w:val="22"/>
        </w:rPr>
        <w:t xml:space="preserve">these phase 1 </w:t>
      </w:r>
      <w:ins w:id="423" w:author="boe" w:date="2020-06-01T13:00:00Z">
        <w:r w:rsidR="00846CB7">
          <w:rPr>
            <w:rFonts w:ascii="Arial" w:hAnsi="Arial" w:cs="Arial"/>
            <w:color w:val="000000"/>
            <w:sz w:val="22"/>
            <w:szCs w:val="22"/>
          </w:rPr>
          <w:t xml:space="preserve">or </w:t>
        </w:r>
      </w:ins>
      <w:del w:id="424" w:author="boe" w:date="2020-06-01T13:00:00Z">
        <w:r w:rsidR="000E2689" w:rsidDel="00846CB7">
          <w:rPr>
            <w:rFonts w:ascii="Arial" w:hAnsi="Arial" w:cs="Arial"/>
            <w:color w:val="000000"/>
            <w:sz w:val="22"/>
            <w:szCs w:val="22"/>
          </w:rPr>
          <w:delText xml:space="preserve">and </w:delText>
        </w:r>
      </w:del>
      <w:r w:rsidR="000E2689">
        <w:rPr>
          <w:rFonts w:ascii="Arial" w:hAnsi="Arial" w:cs="Arial"/>
          <w:color w:val="000000"/>
          <w:sz w:val="22"/>
          <w:szCs w:val="22"/>
        </w:rPr>
        <w:t xml:space="preserve">phase 2 clades exhibit cooperativity </w:t>
      </w:r>
      <w:ins w:id="425" w:author="boe" w:date="2020-06-01T13:01:00Z">
        <w:r w:rsidR="00846CB7">
          <w:rPr>
            <w:rFonts w:ascii="Arial" w:hAnsi="Arial" w:cs="Arial"/>
            <w:color w:val="000000"/>
            <w:sz w:val="22"/>
            <w:szCs w:val="22"/>
          </w:rPr>
          <w:t xml:space="preserve">or competition </w:t>
        </w:r>
      </w:ins>
      <w:r w:rsidR="000E2689">
        <w:rPr>
          <w:rFonts w:ascii="Arial" w:hAnsi="Arial" w:cs="Arial"/>
          <w:color w:val="000000"/>
          <w:sz w:val="22"/>
          <w:szCs w:val="22"/>
        </w:rPr>
        <w:t xml:space="preserve">with established lesional clades </w:t>
      </w:r>
      <w:r w:rsidR="003A3B2D">
        <w:rPr>
          <w:rFonts w:ascii="Arial" w:hAnsi="Arial" w:cs="Arial"/>
          <w:color w:val="000000"/>
          <w:sz w:val="22"/>
          <w:szCs w:val="22"/>
        </w:rPr>
        <w:t xml:space="preserve">or </w:t>
      </w:r>
      <w:ins w:id="426" w:author="boe" w:date="2020-06-01T13:01:00Z">
        <w:r w:rsidR="00846CB7">
          <w:rPr>
            <w:rFonts w:ascii="Arial" w:hAnsi="Arial" w:cs="Arial"/>
            <w:color w:val="000000"/>
            <w:sz w:val="22"/>
            <w:szCs w:val="22"/>
          </w:rPr>
          <w:t xml:space="preserve">with </w:t>
        </w:r>
      </w:ins>
      <w:r w:rsidR="003A3B2D">
        <w:rPr>
          <w:rFonts w:ascii="Arial" w:hAnsi="Arial" w:cs="Arial"/>
          <w:color w:val="000000"/>
          <w:sz w:val="22"/>
          <w:szCs w:val="22"/>
        </w:rPr>
        <w:t xml:space="preserve">fellow phase 1 and phase 2 clades </w:t>
      </w:r>
      <w:r w:rsidR="000E2689">
        <w:rPr>
          <w:rFonts w:ascii="Arial" w:hAnsi="Arial" w:cs="Arial"/>
          <w:color w:val="000000"/>
          <w:sz w:val="22"/>
          <w:szCs w:val="22"/>
        </w:rPr>
        <w:t xml:space="preserve">as evidenced by </w:t>
      </w:r>
      <w:ins w:id="427" w:author="boe" w:date="2020-06-01T13:01:00Z">
        <w:r w:rsidR="00846CB7">
          <w:rPr>
            <w:rFonts w:ascii="Arial" w:hAnsi="Arial" w:cs="Arial"/>
            <w:color w:val="000000"/>
            <w:sz w:val="22"/>
            <w:szCs w:val="22"/>
          </w:rPr>
          <w:t>coexistence and fitness facilitation</w:t>
        </w:r>
      </w:ins>
      <w:del w:id="428" w:author="boe" w:date="2020-06-01T13:01:00Z">
        <w:r w:rsidR="000E2689" w:rsidDel="00846CB7">
          <w:rPr>
            <w:rFonts w:ascii="Arial" w:hAnsi="Arial" w:cs="Arial"/>
            <w:color w:val="000000"/>
            <w:sz w:val="22"/>
            <w:szCs w:val="22"/>
          </w:rPr>
          <w:delText>persistence as a subpopulation and increased fitness for the tumor overall</w:delText>
        </w:r>
      </w:del>
      <w:r w:rsidR="000E2689">
        <w:rPr>
          <w:rFonts w:ascii="Arial" w:hAnsi="Arial" w:cs="Arial"/>
          <w:color w:val="000000"/>
          <w:sz w:val="22"/>
          <w:szCs w:val="22"/>
        </w:rPr>
        <w:t xml:space="preserve">. </w:t>
      </w:r>
      <w:commentRangeEnd w:id="407"/>
      <w:r w:rsidR="00310BDC">
        <w:rPr>
          <w:rStyle w:val="CommentReference"/>
        </w:rPr>
        <w:commentReference w:id="407"/>
      </w:r>
    </w:p>
    <w:p w14:paraId="59141C80" w14:textId="77777777" w:rsidR="008E12FB" w:rsidRDefault="008E12FB" w:rsidP="00015357">
      <w:pPr>
        <w:jc w:val="both"/>
        <w:rPr>
          <w:rFonts w:ascii="Arial" w:hAnsi="Arial" w:cs="Arial"/>
          <w:color w:val="000000"/>
          <w:sz w:val="22"/>
          <w:szCs w:val="22"/>
        </w:rPr>
      </w:pPr>
    </w:p>
    <w:p w14:paraId="07257A15" w14:textId="7251611A" w:rsidR="00BA14E6" w:rsidRDefault="00CA1D9F" w:rsidP="00015357">
      <w:pPr>
        <w:jc w:val="both"/>
        <w:rPr>
          <w:rFonts w:ascii="Arial" w:hAnsi="Arial" w:cs="Arial"/>
          <w:color w:val="000000"/>
          <w:sz w:val="22"/>
          <w:szCs w:val="22"/>
        </w:rPr>
      </w:pPr>
      <w:r w:rsidRPr="005B0727">
        <w:rPr>
          <w:rFonts w:ascii="Arial" w:hAnsi="Arial" w:cs="Arial"/>
          <w:i/>
          <w:color w:val="000000"/>
          <w:sz w:val="22"/>
          <w:szCs w:val="22"/>
        </w:rPr>
        <w:t>Validati</w:t>
      </w:r>
      <w:r w:rsidR="00212CE6" w:rsidRPr="005B0727">
        <w:rPr>
          <w:rFonts w:ascii="Arial" w:hAnsi="Arial" w:cs="Arial"/>
          <w:i/>
          <w:color w:val="000000"/>
          <w:sz w:val="22"/>
          <w:szCs w:val="22"/>
        </w:rPr>
        <w:t xml:space="preserve">on of </w:t>
      </w:r>
      <w:r w:rsidR="00434B73" w:rsidRPr="005B0727">
        <w:rPr>
          <w:rFonts w:ascii="Arial" w:hAnsi="Arial" w:cs="Arial"/>
          <w:i/>
          <w:color w:val="000000"/>
          <w:sz w:val="22"/>
          <w:szCs w:val="22"/>
        </w:rPr>
        <w:t xml:space="preserve">molecular </w:t>
      </w:r>
      <w:r w:rsidR="00212CE6" w:rsidRPr="005B0727">
        <w:rPr>
          <w:rFonts w:ascii="Arial" w:hAnsi="Arial" w:cs="Arial"/>
          <w:i/>
          <w:color w:val="000000"/>
          <w:sz w:val="22"/>
          <w:szCs w:val="22"/>
        </w:rPr>
        <w:t>drivers of cooperation and competition</w:t>
      </w:r>
      <w:r w:rsidR="001851FD">
        <w:rPr>
          <w:rFonts w:ascii="Arial" w:hAnsi="Arial" w:cs="Arial"/>
          <w:i/>
          <w:color w:val="000000"/>
          <w:sz w:val="22"/>
          <w:szCs w:val="22"/>
        </w:rPr>
        <w:t xml:space="preserve">: </w:t>
      </w:r>
      <w:r w:rsidR="0083613C">
        <w:rPr>
          <w:rFonts w:ascii="Arial" w:hAnsi="Arial" w:cs="Arial"/>
          <w:color w:val="000000"/>
          <w:sz w:val="22"/>
          <w:szCs w:val="22"/>
        </w:rPr>
        <w:t>Once specific receptor-ligand pairs, transcription factors</w:t>
      </w:r>
      <w:r w:rsidR="00BA14E6">
        <w:rPr>
          <w:rFonts w:ascii="Arial" w:hAnsi="Arial" w:cs="Arial"/>
          <w:color w:val="000000"/>
          <w:sz w:val="22"/>
          <w:szCs w:val="22"/>
        </w:rPr>
        <w:t xml:space="preserve"> such as MYC</w:t>
      </w:r>
      <w:r w:rsidR="0083613C">
        <w:rPr>
          <w:rFonts w:ascii="Arial" w:hAnsi="Arial" w:cs="Arial"/>
          <w:color w:val="000000"/>
          <w:sz w:val="22"/>
          <w:szCs w:val="22"/>
        </w:rPr>
        <w:t xml:space="preserve"> or desmosomal proteins have been identified as </w:t>
      </w:r>
      <w:r w:rsidR="00BA14E6">
        <w:rPr>
          <w:rFonts w:ascii="Arial" w:hAnsi="Arial" w:cs="Arial"/>
          <w:color w:val="000000"/>
          <w:sz w:val="22"/>
          <w:szCs w:val="22"/>
        </w:rPr>
        <w:t xml:space="preserve">over- or under-represented in dominant clades, we </w:t>
      </w:r>
      <w:r w:rsidR="001851FD">
        <w:rPr>
          <w:rFonts w:ascii="Arial" w:hAnsi="Arial" w:cs="Arial"/>
          <w:color w:val="000000"/>
          <w:sz w:val="22"/>
          <w:szCs w:val="22"/>
        </w:rPr>
        <w:t>can</w:t>
      </w:r>
      <w:r w:rsidR="00BA14E6">
        <w:rPr>
          <w:rFonts w:ascii="Arial" w:hAnsi="Arial" w:cs="Arial"/>
          <w:color w:val="000000"/>
          <w:sz w:val="22"/>
          <w:szCs w:val="22"/>
        </w:rPr>
        <w:t xml:space="preserve"> test hypotheses regarding drivers of elevated or depressed fitness in the context of multiclonal tumors. </w:t>
      </w:r>
      <w:r w:rsidR="00392DF3">
        <w:rPr>
          <w:rFonts w:ascii="Arial" w:hAnsi="Arial" w:cs="Arial"/>
          <w:color w:val="000000"/>
          <w:sz w:val="22"/>
          <w:szCs w:val="22"/>
        </w:rPr>
        <w:t xml:space="preserve">As an example, lentiviral </w:t>
      </w:r>
      <w:r w:rsidR="00C655A2">
        <w:rPr>
          <w:rFonts w:ascii="Arial" w:hAnsi="Arial" w:cs="Arial"/>
          <w:color w:val="000000"/>
          <w:sz w:val="22"/>
          <w:szCs w:val="22"/>
        </w:rPr>
        <w:t xml:space="preserve">doxycycline-inducible </w:t>
      </w:r>
      <w:r w:rsidR="00392DF3">
        <w:rPr>
          <w:rFonts w:ascii="Arial" w:hAnsi="Arial" w:cs="Arial"/>
          <w:color w:val="000000"/>
          <w:sz w:val="22"/>
          <w:szCs w:val="22"/>
        </w:rPr>
        <w:t>overexpression or shRNA-mediated suppression of gene expression could be engineered into appropriate clones, remixed into the co-culture as above and fitness directly tested in-vivo and in-vitro</w:t>
      </w:r>
      <w:r w:rsidR="007B36F6">
        <w:rPr>
          <w:rFonts w:ascii="Arial" w:hAnsi="Arial" w:cs="Arial"/>
          <w:color w:val="000000"/>
          <w:sz w:val="22"/>
          <w:szCs w:val="22"/>
        </w:rPr>
        <w:t xml:space="preserve"> upon doxycycline induction</w:t>
      </w:r>
      <w:r w:rsidR="00392DF3">
        <w:rPr>
          <w:rFonts w:ascii="Arial" w:hAnsi="Arial" w:cs="Arial"/>
          <w:color w:val="000000"/>
          <w:sz w:val="22"/>
          <w:szCs w:val="22"/>
        </w:rPr>
        <w:t xml:space="preserve">. </w:t>
      </w:r>
      <w:r w:rsidR="00977E5E">
        <w:rPr>
          <w:rFonts w:ascii="Arial" w:hAnsi="Arial" w:cs="Arial"/>
          <w:color w:val="000000"/>
          <w:sz w:val="22"/>
          <w:szCs w:val="22"/>
        </w:rPr>
        <w:t>Examples of signaling pathways previously implicated in</w:t>
      </w:r>
      <w:r w:rsidR="007F28FA">
        <w:rPr>
          <w:rFonts w:ascii="Arial" w:hAnsi="Arial" w:cs="Arial"/>
          <w:color w:val="000000"/>
          <w:sz w:val="22"/>
          <w:szCs w:val="22"/>
        </w:rPr>
        <w:t>clude Hippo/Yap, BMP / TGFbeta, WNT signaling have transcriptional signatures we have previously identified in skin SCC carcinogenesis</w:t>
      </w:r>
      <w:r w:rsidR="008F0A88">
        <w:rPr>
          <w:rFonts w:ascii="Arial" w:hAnsi="Arial" w:cs="Arial"/>
          <w:color w:val="000000"/>
          <w:sz w:val="22"/>
          <w:szCs w:val="22"/>
        </w:rPr>
        <w:fldChar w:fldCharType="begin">
          <w:fldData xml:space="preserve">PEVuZE5vdGU+PENpdGU+PEF1dGhvcj5DaGl0c2F6emFkZWg8L0F1dGhvcj48WWVhcj4yMDE2PC9Z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</w:fldData>
        </w:fldChar>
      </w:r>
      <w:r w:rsidR="008F0A88">
        <w:rPr>
          <w:rFonts w:ascii="Arial" w:hAnsi="Arial" w:cs="Arial"/>
          <w:color w:val="000000"/>
          <w:sz w:val="22"/>
          <w:szCs w:val="22"/>
        </w:rPr>
        <w:instrText xml:space="preserve"> ADDIN EN.CITE </w:instrText>
      </w:r>
      <w:r w:rsidR="008F0A88">
        <w:rPr>
          <w:rFonts w:ascii="Arial" w:hAnsi="Arial" w:cs="Arial"/>
          <w:color w:val="000000"/>
          <w:sz w:val="22"/>
          <w:szCs w:val="22"/>
        </w:rPr>
        <w:fldChar w:fldCharType="begin">
          <w:fldData xml:space="preserve">PEVuZE5vdGU+PENpdGU+PEF1dGhvcj5DaGl0c2F6emFkZWg8L0F1dGhvcj48WWVhcj4yMDE2PC9Z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</w:fldData>
        </w:fldChar>
      </w:r>
      <w:r w:rsidR="008F0A88">
        <w:rPr>
          <w:rFonts w:ascii="Arial" w:hAnsi="Arial" w:cs="Arial"/>
          <w:color w:val="000000"/>
          <w:sz w:val="22"/>
          <w:szCs w:val="22"/>
        </w:rPr>
        <w:instrText xml:space="preserve"> ADDIN EN.CITE.DATA </w:instrText>
      </w:r>
      <w:r w:rsidR="008F0A88">
        <w:rPr>
          <w:rFonts w:ascii="Arial" w:hAnsi="Arial" w:cs="Arial"/>
          <w:color w:val="000000"/>
          <w:sz w:val="22"/>
          <w:szCs w:val="22"/>
        </w:rPr>
      </w:r>
      <w:r w:rsidR="008F0A88">
        <w:rPr>
          <w:rFonts w:ascii="Arial" w:hAnsi="Arial" w:cs="Arial"/>
          <w:color w:val="000000"/>
          <w:sz w:val="22"/>
          <w:szCs w:val="22"/>
        </w:rPr>
        <w:fldChar w:fldCharType="end"/>
      </w:r>
      <w:r w:rsidR="008F0A88">
        <w:rPr>
          <w:rFonts w:ascii="Arial" w:hAnsi="Arial" w:cs="Arial"/>
          <w:color w:val="000000"/>
          <w:sz w:val="22"/>
          <w:szCs w:val="22"/>
        </w:rPr>
      </w:r>
      <w:r w:rsidR="008F0A88">
        <w:rPr>
          <w:rFonts w:ascii="Arial" w:hAnsi="Arial" w:cs="Arial"/>
          <w:color w:val="000000"/>
          <w:sz w:val="22"/>
          <w:szCs w:val="22"/>
        </w:rPr>
        <w:fldChar w:fldCharType="separate"/>
      </w:r>
      <w:r w:rsidR="008F0A88" w:rsidRPr="008F0A88">
        <w:rPr>
          <w:rFonts w:ascii="Arial" w:hAnsi="Arial" w:cs="Arial"/>
          <w:noProof/>
          <w:color w:val="000000"/>
          <w:sz w:val="22"/>
          <w:szCs w:val="22"/>
          <w:vertAlign w:val="superscript"/>
        </w:rPr>
        <w:t>8</w:t>
      </w:r>
      <w:r w:rsidR="008F0A88">
        <w:rPr>
          <w:rFonts w:ascii="Arial" w:hAnsi="Arial" w:cs="Arial"/>
          <w:color w:val="000000"/>
          <w:sz w:val="22"/>
          <w:szCs w:val="22"/>
        </w:rPr>
        <w:fldChar w:fldCharType="end"/>
      </w:r>
      <w:r w:rsidR="007F28FA">
        <w:rPr>
          <w:rFonts w:ascii="Arial" w:hAnsi="Arial" w:cs="Arial"/>
          <w:color w:val="000000"/>
          <w:sz w:val="22"/>
          <w:szCs w:val="22"/>
        </w:rPr>
        <w:t xml:space="preserve"> and we will be </w:t>
      </w:r>
      <w:r w:rsidR="006A7F53">
        <w:rPr>
          <w:rFonts w:ascii="Arial" w:hAnsi="Arial" w:cs="Arial"/>
          <w:color w:val="000000"/>
          <w:sz w:val="22"/>
          <w:szCs w:val="22"/>
        </w:rPr>
        <w:t>able</w:t>
      </w:r>
      <w:r w:rsidR="007F28FA">
        <w:rPr>
          <w:rFonts w:ascii="Arial" w:hAnsi="Arial" w:cs="Arial"/>
          <w:color w:val="000000"/>
          <w:sz w:val="22"/>
          <w:szCs w:val="22"/>
        </w:rPr>
        <w:t xml:space="preserve"> to </w:t>
      </w:r>
      <w:r w:rsidR="006A7F53">
        <w:rPr>
          <w:rFonts w:ascii="Arial" w:hAnsi="Arial" w:cs="Arial"/>
          <w:color w:val="000000"/>
          <w:sz w:val="22"/>
          <w:szCs w:val="22"/>
        </w:rPr>
        <w:t>implicate</w:t>
      </w:r>
      <w:r w:rsidR="007F28FA">
        <w:rPr>
          <w:rFonts w:ascii="Arial" w:hAnsi="Arial" w:cs="Arial"/>
          <w:color w:val="000000"/>
          <w:sz w:val="22"/>
          <w:szCs w:val="22"/>
        </w:rPr>
        <w:t xml:space="preserve"> mechanical sensing through our examination of desmosom</w:t>
      </w:r>
      <w:r w:rsidR="006A7F53">
        <w:rPr>
          <w:rFonts w:ascii="Arial" w:hAnsi="Arial" w:cs="Arial"/>
          <w:color w:val="000000"/>
          <w:sz w:val="22"/>
          <w:szCs w:val="22"/>
        </w:rPr>
        <w:t>e</w:t>
      </w:r>
      <w:r w:rsidR="007F28FA">
        <w:rPr>
          <w:rFonts w:ascii="Arial" w:hAnsi="Arial" w:cs="Arial"/>
          <w:color w:val="000000"/>
          <w:sz w:val="22"/>
          <w:szCs w:val="22"/>
        </w:rPr>
        <w:t xml:space="preserve"> </w:t>
      </w:r>
      <w:r w:rsidR="00CD5FAA">
        <w:rPr>
          <w:rFonts w:ascii="Arial" w:hAnsi="Arial" w:cs="Arial"/>
          <w:color w:val="000000"/>
          <w:sz w:val="22"/>
          <w:szCs w:val="22"/>
        </w:rPr>
        <w:t>component</w:t>
      </w:r>
      <w:r w:rsidR="00B66243">
        <w:rPr>
          <w:rFonts w:ascii="Arial" w:hAnsi="Arial" w:cs="Arial"/>
          <w:color w:val="000000"/>
          <w:sz w:val="22"/>
          <w:szCs w:val="22"/>
        </w:rPr>
        <w:t>s</w:t>
      </w:r>
      <w:r w:rsidR="007F28FA">
        <w:rPr>
          <w:rFonts w:ascii="Arial" w:hAnsi="Arial" w:cs="Arial"/>
          <w:color w:val="000000"/>
          <w:sz w:val="22"/>
          <w:szCs w:val="22"/>
        </w:rPr>
        <w:t xml:space="preserve">. </w:t>
      </w:r>
      <w:r w:rsidR="00BA14E6" w:rsidRPr="002067A9">
        <w:rPr>
          <w:rFonts w:ascii="Arial" w:hAnsi="Arial" w:cs="Arial"/>
          <w:i/>
          <w:color w:val="000000"/>
          <w:sz w:val="22"/>
          <w:szCs w:val="22"/>
        </w:rPr>
        <w:t>In-vivo</w:t>
      </w:r>
      <w:r w:rsidR="00BA14E6">
        <w:rPr>
          <w:rFonts w:ascii="Arial" w:hAnsi="Arial" w:cs="Arial"/>
          <w:color w:val="000000"/>
          <w:sz w:val="22"/>
          <w:szCs w:val="22"/>
        </w:rPr>
        <w:t>, this could also be ultimately validating by using Cre-recombinase-driven null or activating alleles combined with spatiotemporal activation as in our Confetti model</w:t>
      </w:r>
      <w:r w:rsidR="002067A9">
        <w:rPr>
          <w:rFonts w:ascii="Arial" w:hAnsi="Arial" w:cs="Arial"/>
          <w:color w:val="000000"/>
          <w:sz w:val="22"/>
          <w:szCs w:val="22"/>
        </w:rPr>
        <w:t>.</w:t>
      </w:r>
    </w:p>
    <w:p w14:paraId="15AB11F0" w14:textId="5EDBE29A" w:rsidR="002048A1" w:rsidRPr="002067A9" w:rsidRDefault="002048A1" w:rsidP="00051E77">
      <w:pPr>
        <w:jc w:val="both"/>
        <w:rPr>
          <w:rFonts w:ascii="Arial" w:hAnsi="Arial" w:cs="Arial"/>
          <w:color w:val="000000"/>
          <w:sz w:val="22"/>
          <w:szCs w:val="22"/>
          <w:highlight w:val="yellow"/>
        </w:rPr>
      </w:pPr>
    </w:p>
    <w:p w14:paraId="2E2D8C1D" w14:textId="2D00E8BA" w:rsidR="00E949CC" w:rsidRPr="00996C7F" w:rsidRDefault="004F49A4" w:rsidP="00051E77">
      <w:pPr>
        <w:jc w:val="both"/>
        <w:rPr>
          <w:rFonts w:ascii="Arial" w:hAnsi="Arial" w:cs="Arial"/>
          <w:b/>
          <w:sz w:val="22"/>
        </w:rPr>
      </w:pPr>
      <w:r>
        <w:rPr>
          <w:rFonts w:ascii="Arial" w:hAnsi="Arial" w:cs="Arial"/>
          <w:b/>
          <w:sz w:val="22"/>
        </w:rPr>
        <w:t>RIGOR AND REPRODUCIBILITY</w:t>
      </w:r>
      <w:r w:rsidR="00996C7F">
        <w:rPr>
          <w:rFonts w:ascii="Arial" w:hAnsi="Arial" w:cs="Arial"/>
          <w:b/>
          <w:sz w:val="22"/>
        </w:rPr>
        <w:t xml:space="preserve">. </w:t>
      </w:r>
      <w:r w:rsidR="00707ACB">
        <w:rPr>
          <w:rFonts w:ascii="Arial" w:hAnsi="Arial" w:cs="Arial"/>
          <w:sz w:val="22"/>
        </w:rPr>
        <w:t xml:space="preserve">As shown in table 1 </w:t>
      </w:r>
      <w:r w:rsidR="00196E34">
        <w:rPr>
          <w:rFonts w:ascii="Arial" w:hAnsi="Arial" w:cs="Arial"/>
          <w:sz w:val="22"/>
        </w:rPr>
        <w:t xml:space="preserve">(4-way ANOVA), </w:t>
      </w:r>
      <w:r w:rsidR="00707ACB">
        <w:rPr>
          <w:rFonts w:ascii="Arial" w:hAnsi="Arial" w:cs="Arial"/>
          <w:sz w:val="22"/>
        </w:rPr>
        <w:t xml:space="preserve">6 mice over 4 months generated </w:t>
      </w:r>
      <w:r w:rsidR="00196E34">
        <w:rPr>
          <w:rFonts w:ascii="Arial" w:hAnsi="Arial" w:cs="Arial"/>
          <w:sz w:val="22"/>
        </w:rPr>
        <w:t xml:space="preserve">455 imaging samples that could successfully test for the effects of month and UV treatment on clone number, clone sizes and CV.  The experimental design insures </w:t>
      </w:r>
      <w:r w:rsidR="00E949CC" w:rsidRPr="00642B53">
        <w:rPr>
          <w:rFonts w:ascii="Arial" w:hAnsi="Arial" w:cs="Arial"/>
          <w:sz w:val="22"/>
        </w:rPr>
        <w:t>rigor and reproducibility</w:t>
      </w:r>
      <w:r w:rsidR="00196E34">
        <w:rPr>
          <w:rFonts w:ascii="Arial" w:hAnsi="Arial" w:cs="Arial"/>
          <w:sz w:val="22"/>
        </w:rPr>
        <w:t xml:space="preserve">. </w:t>
      </w:r>
      <w:r w:rsidR="00E949CC" w:rsidRPr="00642B53">
        <w:rPr>
          <w:rFonts w:ascii="Arial" w:hAnsi="Arial" w:cs="Arial"/>
          <w:sz w:val="22"/>
        </w:rPr>
        <w:t xml:space="preserve">Experiments 1-4 </w:t>
      </w:r>
      <w:r w:rsidR="00196E34">
        <w:rPr>
          <w:rFonts w:ascii="Arial" w:hAnsi="Arial" w:cs="Arial"/>
          <w:sz w:val="22"/>
        </w:rPr>
        <w:t xml:space="preserve">allow for replicate </w:t>
      </w:r>
      <w:r w:rsidR="00E949CC" w:rsidRPr="00642B53">
        <w:rPr>
          <w:rFonts w:ascii="Arial" w:hAnsi="Arial" w:cs="Arial"/>
          <w:sz w:val="22"/>
        </w:rPr>
        <w:t xml:space="preserve">intra-mouse and inter-mouse comparisons enabled by shielding half the backs from UV exposure and applying perturbations in only localized fashion (Fig. 8). In all cases, no-treatment controls are built into every experiment, thus ensuring that even as mice are culled as a result of having to biopsy </w:t>
      </w:r>
      <w:r w:rsidR="00E949CC">
        <w:rPr>
          <w:rFonts w:ascii="Arial" w:hAnsi="Arial" w:cs="Arial"/>
          <w:sz w:val="22"/>
        </w:rPr>
        <w:t>them, we will get more than sufficient imaging and genomics data</w:t>
      </w:r>
      <w:r w:rsidR="00196E34">
        <w:rPr>
          <w:rFonts w:ascii="Arial" w:hAnsi="Arial" w:cs="Arial"/>
          <w:sz w:val="22"/>
        </w:rPr>
        <w:t xml:space="preserve"> for statistical rigor, model fitting, and as</w:t>
      </w:r>
      <w:r w:rsidR="00E949CC">
        <w:rPr>
          <w:rFonts w:ascii="Arial" w:hAnsi="Arial" w:cs="Arial"/>
          <w:sz w:val="22"/>
        </w:rPr>
        <w:t xml:space="preserve"> importantly, have sufficient substrate to generate the multi</w:t>
      </w:r>
      <w:r w:rsidR="00707ACB">
        <w:rPr>
          <w:rFonts w:ascii="Arial" w:hAnsi="Arial" w:cs="Arial"/>
          <w:sz w:val="22"/>
        </w:rPr>
        <w:t>-</w:t>
      </w:r>
      <w:r w:rsidR="00E949CC">
        <w:rPr>
          <w:rFonts w:ascii="Arial" w:hAnsi="Arial" w:cs="Arial"/>
          <w:sz w:val="22"/>
        </w:rPr>
        <w:t>cl</w:t>
      </w:r>
      <w:r>
        <w:rPr>
          <w:rFonts w:ascii="Arial" w:hAnsi="Arial" w:cs="Arial"/>
          <w:sz w:val="22"/>
        </w:rPr>
        <w:t>adal</w:t>
      </w:r>
      <w:r w:rsidR="00E949CC">
        <w:rPr>
          <w:rFonts w:ascii="Arial" w:hAnsi="Arial" w:cs="Arial"/>
          <w:sz w:val="22"/>
        </w:rPr>
        <w:t xml:space="preserve"> tumors needed for Aim 3. </w:t>
      </w:r>
    </w:p>
    <w:p w14:paraId="24650649" w14:textId="77777777" w:rsidR="00E949CC" w:rsidRPr="00642B53" w:rsidRDefault="00E949CC" w:rsidP="00051E77">
      <w:pPr>
        <w:jc w:val="both"/>
        <w:rPr>
          <w:rFonts w:ascii="Arial" w:hAnsi="Arial" w:cs="Arial"/>
          <w:sz w:val="22"/>
        </w:rPr>
      </w:pPr>
    </w:p>
    <w:p w14:paraId="18B50A0F" w14:textId="710481A1" w:rsidR="00E949CC" w:rsidRDefault="004F49A4" w:rsidP="00051E77">
      <w:pPr>
        <w:jc w:val="both"/>
        <w:rPr>
          <w:ins w:id="429" w:author="boe" w:date="2020-06-01T13:02:00Z"/>
          <w:rFonts w:ascii="Arial" w:hAnsi="Arial" w:cs="Arial"/>
          <w:sz w:val="22"/>
        </w:rPr>
      </w:pPr>
      <w:r>
        <w:rPr>
          <w:rFonts w:ascii="Arial" w:hAnsi="Arial" w:cs="Arial"/>
          <w:b/>
          <w:sz w:val="22"/>
        </w:rPr>
        <w:t>SEX AS A BIOLOGICAL VARIABLE</w:t>
      </w:r>
      <w:r w:rsidR="00996C7F">
        <w:rPr>
          <w:rFonts w:ascii="Arial" w:hAnsi="Arial" w:cs="Arial"/>
          <w:b/>
          <w:sz w:val="22"/>
        </w:rPr>
        <w:t>.</w:t>
      </w:r>
      <w:r w:rsidR="00196E34">
        <w:rPr>
          <w:rFonts w:ascii="Arial" w:hAnsi="Arial" w:cs="Arial"/>
          <w:sz w:val="22"/>
        </w:rPr>
        <w:t xml:space="preserve">  Our predictions are independent of sex</w:t>
      </w:r>
      <w:r w:rsidR="000527D2">
        <w:rPr>
          <w:rFonts w:ascii="Arial" w:hAnsi="Arial" w:cs="Arial"/>
          <w:sz w:val="22"/>
        </w:rPr>
        <w:t>; however,</w:t>
      </w:r>
      <w:r w:rsidR="00980B19">
        <w:rPr>
          <w:rFonts w:ascii="Arial" w:hAnsi="Arial" w:cs="Arial"/>
          <w:sz w:val="22"/>
        </w:rPr>
        <w:t xml:space="preserve"> </w:t>
      </w:r>
      <w:r w:rsidR="00511696">
        <w:rPr>
          <w:rFonts w:ascii="Arial" w:hAnsi="Arial" w:cs="Arial"/>
          <w:sz w:val="22"/>
        </w:rPr>
        <w:t xml:space="preserve">some </w:t>
      </w:r>
      <w:r w:rsidR="00980B19">
        <w:rPr>
          <w:rFonts w:ascii="Arial" w:hAnsi="Arial" w:cs="Arial"/>
          <w:sz w:val="22"/>
        </w:rPr>
        <w:t xml:space="preserve">sex effects have been reported for the </w:t>
      </w:r>
      <w:r w:rsidR="00E949CC" w:rsidRPr="00642B53">
        <w:rPr>
          <w:rFonts w:ascii="Arial" w:hAnsi="Arial" w:cs="Arial"/>
          <w:sz w:val="22"/>
        </w:rPr>
        <w:t>SKH-1E background</w:t>
      </w:r>
      <w:r w:rsidR="00E949CC">
        <w:rPr>
          <w:rFonts w:ascii="Arial" w:hAnsi="Arial" w:cs="Arial"/>
          <w:sz w:val="22"/>
        </w:rPr>
        <w:t xml:space="preserve"> for cuSCC development</w:t>
      </w:r>
      <w:r w:rsidR="000527D2">
        <w:rPr>
          <w:rFonts w:ascii="Arial" w:hAnsi="Arial" w:cs="Arial"/>
          <w:sz w:val="22"/>
        </w:rPr>
        <w:t xml:space="preserve"> and</w:t>
      </w:r>
      <w:r w:rsidR="00E949CC">
        <w:rPr>
          <w:rFonts w:ascii="Arial" w:hAnsi="Arial" w:cs="Arial"/>
          <w:sz w:val="22"/>
        </w:rPr>
        <w:t xml:space="preserve"> men have worse disease outcomes in cuSCC </w:t>
      </w:r>
      <w:r w:rsidR="00980B19">
        <w:rPr>
          <w:rFonts w:ascii="Arial" w:hAnsi="Arial" w:cs="Arial"/>
          <w:sz w:val="22"/>
        </w:rPr>
        <w:t xml:space="preserve">than </w:t>
      </w:r>
      <w:r w:rsidR="00E949CC">
        <w:rPr>
          <w:rFonts w:ascii="Arial" w:hAnsi="Arial" w:cs="Arial"/>
          <w:sz w:val="22"/>
        </w:rPr>
        <w:t>women</w:t>
      </w:r>
      <w:r w:rsidR="002067A9">
        <w:rPr>
          <w:rFonts w:ascii="Arial" w:hAnsi="Arial" w:cs="Arial"/>
          <w:sz w:val="22"/>
        </w:rPr>
        <w:fldChar w:fldCharType="begin"/>
      </w:r>
      <w:r w:rsidR="00946A82">
        <w:rPr>
          <w:rFonts w:ascii="Arial" w:hAnsi="Arial" w:cs="Arial"/>
          <w:sz w:val="22"/>
        </w:rPr>
        <w:instrText xml:space="preserve"> ADDIN EN.CITE &lt;EndNote&gt;&lt;Cite&gt;&lt;Author&gt;Thomas-Ahner&lt;/Author&gt;&lt;Year&gt;2007&lt;/Year&gt;&lt;RecNum&gt;287&lt;/RecNum&gt;&lt;DisplayText&gt;&lt;style face="superscript"&gt;78&lt;/style&gt;&lt;/DisplayText&gt;&lt;record&gt;&lt;rec-number&gt;287&lt;/rec-number&gt;&lt;foreign-keys&gt;&lt;key app="EN" db-id="vz0f5spzhe9fr5edwpxxzttdss95x0s59s0r" timestamp="1586965361"&gt;287&lt;/key&gt;&lt;/foreign-keys&gt;&lt;ref-type name="Journal Article"&gt;17&lt;/ref-type&gt;&lt;contributors&gt;&lt;authors&gt;&lt;author&gt;Thomas-Ahner, J. M.&lt;/author&gt;&lt;author&gt;Wulff, B. C.&lt;/author&gt;&lt;author&gt;Tober, K. L.&lt;/author&gt;&lt;author&gt;Kusewitt, D. F.&lt;/author&gt;&lt;author&gt;Riggenbach, J. A.&lt;/author&gt;&lt;author&gt;Oberyszyn, T. M.&lt;/author&gt;&lt;/authors&gt;&lt;/contributors&gt;&lt;auth-address&gt;Department of Pathology, Ohio State University, Columbus, Ohio, USA.&lt;/auth-address&gt;&lt;titles&gt;&lt;title&gt;Gender differences in UVB-induced skin carcinogenesis, inflammation, and DNA damage&lt;/title&gt;&lt;secondary-title&gt;Cancer Res&lt;/secondary-title&gt;&lt;/titles&gt;&lt;periodical&gt;&lt;full-title&gt;Cancer Res&lt;/full-title&gt;&lt;/periodical&gt;&lt;pages&gt;3468-74&lt;/pages&gt;&lt;volume&gt;67&lt;/volume&gt;&lt;number&gt;7&lt;/number&gt;&lt;edition&gt;2007/03/29&lt;/edition&gt;&lt;keywords&gt;&lt;keyword&gt;Animals&lt;/keyword&gt;&lt;keyword&gt;Antioxidants/metabolism&lt;/keyword&gt;&lt;keyword&gt;Cell Transformation, Neoplastic/genetics/metabolism/pathology/*radiation&lt;/keyword&gt;&lt;keyword&gt;effects&lt;/keyword&gt;&lt;keyword&gt;*DNA Damage&lt;/keyword&gt;&lt;keyword&gt;Female&lt;/keyword&gt;&lt;keyword&gt;Inflammation/genetics/metabolism/pathology&lt;/keyword&gt;&lt;keyword&gt;Male&lt;/keyword&gt;&lt;keyword&gt;Mice&lt;/keyword&gt;&lt;keyword&gt;Sex Factors&lt;/keyword&gt;&lt;keyword&gt;Skin/pathology/*radiation effects&lt;/keyword&gt;&lt;keyword&gt;Skin Neoplasms/*etiology/genetics/metabolism/pathology&lt;/keyword&gt;&lt;/keywords&gt;&lt;dates&gt;&lt;year&gt;2007&lt;/year&gt;&lt;pub-dates&gt;&lt;date&gt;Apr 1&lt;/date&gt;&lt;/pub-dates&gt;&lt;/dates&gt;&lt;isbn&gt;0008-5472 (Print)&lt;/isbn&gt;&lt;accession-num&gt;17389759&lt;/accession-num&gt;&lt;urls&gt;&lt;related-urls&gt;&lt;url&gt;http://www.ncbi.nlm.nih.gov/entrez/query.fcgi?cmd=Retrieve&amp;amp;db=PubMed&amp;amp;dopt=Citation&amp;amp;list_uids=17389759&lt;/url&gt;&lt;/related-urls&gt;&lt;/urls&gt;&lt;electronic-resource-num&gt;0008-5472.CAN-06-3798 [pii]&amp;#xD;10.1158/0008-5472.CAN-06-3798&lt;/electronic-resource-num&gt;&lt;language&gt;eng&lt;/language&gt;&lt;/record&gt;&lt;/Cite&gt;&lt;/EndNote&gt;</w:instrText>
      </w:r>
      <w:r w:rsidR="002067A9">
        <w:rPr>
          <w:rFonts w:ascii="Arial" w:hAnsi="Arial" w:cs="Arial"/>
          <w:sz w:val="22"/>
        </w:rPr>
        <w:fldChar w:fldCharType="separate"/>
      </w:r>
      <w:r w:rsidR="00946A82" w:rsidRPr="00946A82">
        <w:rPr>
          <w:rFonts w:ascii="Arial" w:hAnsi="Arial" w:cs="Arial"/>
          <w:noProof/>
          <w:sz w:val="22"/>
          <w:vertAlign w:val="superscript"/>
        </w:rPr>
        <w:t>78</w:t>
      </w:r>
      <w:r w:rsidR="002067A9">
        <w:rPr>
          <w:rFonts w:ascii="Arial" w:hAnsi="Arial" w:cs="Arial"/>
          <w:sz w:val="22"/>
        </w:rPr>
        <w:fldChar w:fldCharType="end"/>
      </w:r>
      <w:r w:rsidR="00E949CC" w:rsidRPr="00642B53">
        <w:rPr>
          <w:rFonts w:ascii="Arial" w:hAnsi="Arial" w:cs="Arial"/>
          <w:sz w:val="22"/>
        </w:rPr>
        <w:t xml:space="preserve">. </w:t>
      </w:r>
      <w:r w:rsidR="00980B19">
        <w:rPr>
          <w:rFonts w:ascii="Arial" w:hAnsi="Arial" w:cs="Arial"/>
          <w:sz w:val="22"/>
        </w:rPr>
        <w:t>O</w:t>
      </w:r>
      <w:r w:rsidR="00E949CC" w:rsidRPr="00642B53">
        <w:rPr>
          <w:rFonts w:ascii="Arial" w:hAnsi="Arial" w:cs="Arial"/>
          <w:sz w:val="22"/>
        </w:rPr>
        <w:t>ur</w:t>
      </w:r>
      <w:r w:rsidR="00980B19">
        <w:rPr>
          <w:rFonts w:ascii="Arial" w:hAnsi="Arial" w:cs="Arial"/>
          <w:sz w:val="22"/>
        </w:rPr>
        <w:t xml:space="preserve"> </w:t>
      </w:r>
      <w:r w:rsidR="00E949CC" w:rsidRPr="00642B53">
        <w:rPr>
          <w:rFonts w:ascii="Arial" w:hAnsi="Arial" w:cs="Arial"/>
          <w:sz w:val="22"/>
        </w:rPr>
        <w:t xml:space="preserve">experimental design </w:t>
      </w:r>
      <w:r w:rsidR="00980B19">
        <w:rPr>
          <w:rFonts w:ascii="Arial" w:hAnsi="Arial" w:cs="Arial"/>
          <w:sz w:val="22"/>
        </w:rPr>
        <w:t xml:space="preserve">will </w:t>
      </w:r>
      <w:r w:rsidR="00E949CC">
        <w:rPr>
          <w:rFonts w:ascii="Arial" w:hAnsi="Arial" w:cs="Arial"/>
          <w:sz w:val="22"/>
        </w:rPr>
        <w:t>explicit</w:t>
      </w:r>
      <w:r w:rsidR="00980B19">
        <w:rPr>
          <w:rFonts w:ascii="Arial" w:hAnsi="Arial" w:cs="Arial"/>
          <w:sz w:val="22"/>
        </w:rPr>
        <w:t>ly</w:t>
      </w:r>
      <w:r w:rsidR="00E949CC">
        <w:rPr>
          <w:rFonts w:ascii="Arial" w:hAnsi="Arial" w:cs="Arial"/>
          <w:sz w:val="22"/>
        </w:rPr>
        <w:t xml:space="preserve"> test for </w:t>
      </w:r>
      <w:r w:rsidR="00980B19">
        <w:rPr>
          <w:rFonts w:ascii="Arial" w:hAnsi="Arial" w:cs="Arial"/>
          <w:sz w:val="22"/>
        </w:rPr>
        <w:t xml:space="preserve">potential sex </w:t>
      </w:r>
      <w:r w:rsidR="00E949CC">
        <w:rPr>
          <w:rFonts w:ascii="Arial" w:hAnsi="Arial" w:cs="Arial"/>
          <w:sz w:val="22"/>
        </w:rPr>
        <w:t>effect</w:t>
      </w:r>
      <w:r w:rsidR="00980B19">
        <w:rPr>
          <w:rFonts w:ascii="Arial" w:hAnsi="Arial" w:cs="Arial"/>
          <w:sz w:val="22"/>
        </w:rPr>
        <w:t>s</w:t>
      </w:r>
      <w:r w:rsidR="00E949CC">
        <w:rPr>
          <w:rFonts w:ascii="Arial" w:hAnsi="Arial" w:cs="Arial"/>
          <w:sz w:val="22"/>
        </w:rPr>
        <w:t xml:space="preserve"> by </w:t>
      </w:r>
      <w:r w:rsidR="00980B19">
        <w:rPr>
          <w:rFonts w:ascii="Arial" w:hAnsi="Arial" w:cs="Arial"/>
          <w:sz w:val="22"/>
        </w:rPr>
        <w:t xml:space="preserve">ensuring that </w:t>
      </w:r>
      <w:r w:rsidR="00E949CC">
        <w:rPr>
          <w:rFonts w:ascii="Arial" w:hAnsi="Arial" w:cs="Arial"/>
          <w:sz w:val="22"/>
        </w:rPr>
        <w:t xml:space="preserve">all experiments </w:t>
      </w:r>
      <w:r w:rsidR="00980B19">
        <w:rPr>
          <w:rFonts w:ascii="Arial" w:hAnsi="Arial" w:cs="Arial"/>
          <w:sz w:val="22"/>
        </w:rPr>
        <w:t xml:space="preserve">include </w:t>
      </w:r>
      <w:r w:rsidR="00E949CC">
        <w:rPr>
          <w:rFonts w:ascii="Arial" w:hAnsi="Arial" w:cs="Arial"/>
          <w:sz w:val="22"/>
        </w:rPr>
        <w:t>animals of both sexes</w:t>
      </w:r>
      <w:r w:rsidR="00980B19">
        <w:rPr>
          <w:rFonts w:ascii="Arial" w:hAnsi="Arial" w:cs="Arial"/>
          <w:sz w:val="22"/>
        </w:rPr>
        <w:t xml:space="preserve"> in each treatment group</w:t>
      </w:r>
      <w:r w:rsidR="00E949CC">
        <w:rPr>
          <w:rFonts w:ascii="Arial" w:hAnsi="Arial" w:cs="Arial"/>
          <w:sz w:val="22"/>
        </w:rPr>
        <w:t xml:space="preserve">. </w:t>
      </w:r>
    </w:p>
    <w:p w14:paraId="2F85C1CB" w14:textId="77777777" w:rsidR="00846CB7" w:rsidRDefault="00846CB7" w:rsidP="00051E77">
      <w:pPr>
        <w:jc w:val="both"/>
        <w:rPr>
          <w:ins w:id="430" w:author="boe" w:date="2020-06-01T13:02:00Z"/>
          <w:rFonts w:ascii="Arial" w:hAnsi="Arial" w:cs="Arial"/>
          <w:sz w:val="22"/>
        </w:rPr>
      </w:pPr>
    </w:p>
    <w:p w14:paraId="7105EF6B" w14:textId="0BBEBF87" w:rsidR="00846CB7" w:rsidRPr="00996C7F" w:rsidDel="00846CB7" w:rsidRDefault="00846CB7" w:rsidP="00051E77">
      <w:pPr>
        <w:jc w:val="both"/>
        <w:rPr>
          <w:del w:id="431" w:author="boe" w:date="2020-06-01T13:02:00Z"/>
          <w:rFonts w:ascii="Arial" w:hAnsi="Arial" w:cs="Arial"/>
          <w:b/>
          <w:sz w:val="22"/>
        </w:rPr>
      </w:pPr>
    </w:p>
    <w:p w14:paraId="744FAD93" w14:textId="2FC66800" w:rsidR="00E949CC" w:rsidDel="00846CB7" w:rsidRDefault="00E949CC" w:rsidP="00051E77">
      <w:pPr>
        <w:jc w:val="both"/>
        <w:rPr>
          <w:del w:id="432" w:author="boe" w:date="2020-06-01T13:02:00Z"/>
          <w:rFonts w:ascii="Arial" w:hAnsi="Arial" w:cs="Arial"/>
          <w:sz w:val="22"/>
        </w:rPr>
      </w:pPr>
    </w:p>
    <w:p w14:paraId="2FC2CF39" w14:textId="6525A39F" w:rsidR="00E949CC" w:rsidRPr="00642B53" w:rsidRDefault="00E949CC" w:rsidP="00051E77">
      <w:pPr>
        <w:jc w:val="both"/>
        <w:rPr>
          <w:rFonts w:ascii="Arial" w:hAnsi="Arial" w:cs="Arial"/>
          <w:sz w:val="22"/>
        </w:rPr>
      </w:pPr>
      <w:r w:rsidRPr="00051E77">
        <w:rPr>
          <w:rFonts w:ascii="Arial" w:hAnsi="Arial" w:cs="Arial"/>
          <w:b/>
          <w:sz w:val="22"/>
        </w:rPr>
        <w:t>SUMMARY</w:t>
      </w:r>
      <w:r w:rsidR="00051E77">
        <w:rPr>
          <w:rFonts w:ascii="Arial" w:hAnsi="Arial" w:cs="Arial"/>
          <w:sz w:val="22"/>
        </w:rPr>
        <w:t>.</w:t>
      </w:r>
      <w:r>
        <w:rPr>
          <w:rFonts w:ascii="Arial" w:hAnsi="Arial" w:cs="Arial"/>
          <w:sz w:val="22"/>
        </w:rPr>
        <w:t xml:space="preserve"> Our proposal addresses the key question in PQ3 by utilizing a combination of novel approaches in a highly validated UV-driven model of skin carcinogenesis. We leverage this to deeply characterize the dynamical changes in and interactions between clade size and composition, transcriptional states, and genetic subpopulations in the face of UV exposure while addressing the novel hypothesis that different clonal dynamics operate at different phases of cancer initiation. Furthermore, molecular determinants driving cooperation and </w:t>
      </w:r>
      <w:r>
        <w:rPr>
          <w:rFonts w:ascii="Arial" w:hAnsi="Arial" w:cs="Arial"/>
          <w:sz w:val="22"/>
        </w:rPr>
        <w:lastRenderedPageBreak/>
        <w:t xml:space="preserve">competition between clades and between cells will be elucidated and validated. The work is being conducted by a multi-disciplinary team of investigators with appropriate and complementary expertise. </w:t>
      </w:r>
    </w:p>
    <w:p w14:paraId="3491138D" w14:textId="3CA7C763" w:rsidR="002048A1" w:rsidRPr="002067A9" w:rsidRDefault="002048A1" w:rsidP="00015357">
      <w:pPr>
        <w:jc w:val="both"/>
        <w:rPr>
          <w:rFonts w:ascii="Arial" w:hAnsi="Arial" w:cs="Arial"/>
          <w:color w:val="000000"/>
          <w:sz w:val="22"/>
          <w:szCs w:val="22"/>
          <w:highlight w:val="yellow"/>
        </w:rPr>
      </w:pPr>
    </w:p>
    <w:p w14:paraId="0B98FF87" w14:textId="77777777" w:rsidR="002048A1" w:rsidRPr="002067A9" w:rsidRDefault="002048A1" w:rsidP="00015357">
      <w:pPr>
        <w:jc w:val="both"/>
        <w:rPr>
          <w:rFonts w:ascii="Arial" w:hAnsi="Arial" w:cs="Arial"/>
          <w:color w:val="000000"/>
          <w:sz w:val="22"/>
          <w:szCs w:val="22"/>
          <w:highlight w:val="yellow"/>
        </w:rPr>
      </w:pPr>
    </w:p>
    <w:p w14:paraId="69A44B6E" w14:textId="77777777" w:rsidR="003C391A" w:rsidRPr="00F441C9" w:rsidRDefault="003C391A" w:rsidP="003C391A">
      <w:pPr>
        <w:rPr>
          <w:rFonts w:ascii="Arial" w:hAnsi="Arial" w:cs="Arial"/>
          <w:color w:val="000000" w:themeColor="text1"/>
          <w:sz w:val="22"/>
          <w:szCs w:val="22"/>
        </w:rPr>
      </w:pPr>
    </w:p>
    <w:p w14:paraId="5A44F97C" w14:textId="73BA73AC" w:rsidR="003C391A" w:rsidRPr="003C391A" w:rsidRDefault="003C391A" w:rsidP="003C391A">
      <w:pPr>
        <w:pStyle w:val="NormalWeb"/>
        <w:spacing w:before="0" w:beforeAutospacing="0" w:after="0" w:afterAutospacing="0"/>
        <w:jc w:val="both"/>
        <w:rPr>
          <w:rFonts w:ascii="Arial" w:hAnsi="Arial" w:cs="Arial"/>
          <w:sz w:val="22"/>
          <w:szCs w:val="22"/>
        </w:rPr>
      </w:pPr>
    </w:p>
    <w:p w14:paraId="0C13118E" w14:textId="77777777" w:rsidR="004F49A4" w:rsidRDefault="004F49A4">
      <w:pPr>
        <w:rPr>
          <w:rFonts w:ascii="Arial" w:eastAsia="Times New Roman" w:hAnsi="Arial" w:cs="Arial"/>
          <w:b/>
          <w:sz w:val="22"/>
          <w:szCs w:val="22"/>
        </w:rPr>
      </w:pPr>
      <w:r>
        <w:rPr>
          <w:rFonts w:ascii="Arial" w:hAnsi="Arial" w:cs="Arial"/>
          <w:b/>
          <w:sz w:val="22"/>
          <w:szCs w:val="22"/>
        </w:rPr>
        <w:br w:type="page"/>
      </w:r>
    </w:p>
    <w:p w14:paraId="52F48179" w14:textId="0E7A7CD1" w:rsidR="003C391A" w:rsidRPr="003C391A" w:rsidRDefault="003C391A" w:rsidP="003C391A">
      <w:pPr>
        <w:pStyle w:val="NormalWeb"/>
        <w:spacing w:before="0" w:beforeAutospacing="0" w:after="0" w:afterAutospacing="0"/>
        <w:jc w:val="both"/>
        <w:rPr>
          <w:rFonts w:ascii="Arial" w:hAnsi="Arial" w:cs="Arial"/>
          <w:b/>
          <w:sz w:val="22"/>
          <w:szCs w:val="22"/>
        </w:rPr>
      </w:pPr>
      <w:r w:rsidRPr="003C391A">
        <w:rPr>
          <w:rFonts w:ascii="Arial" w:hAnsi="Arial" w:cs="Arial"/>
          <w:b/>
          <w:sz w:val="22"/>
          <w:szCs w:val="22"/>
        </w:rPr>
        <w:lastRenderedPageBreak/>
        <w:t>REFERENCES</w:t>
      </w:r>
    </w:p>
    <w:p w14:paraId="64F60AB9" w14:textId="77777777" w:rsidR="003C391A" w:rsidRPr="003C391A" w:rsidRDefault="003C391A" w:rsidP="003C391A">
      <w:pPr>
        <w:rPr>
          <w:rFonts w:ascii="Arial" w:hAnsi="Arial" w:cs="Arial"/>
          <w:sz w:val="22"/>
          <w:szCs w:val="22"/>
        </w:rPr>
      </w:pPr>
    </w:p>
    <w:p w14:paraId="05A385BA" w14:textId="77777777" w:rsidR="00946A82" w:rsidRPr="00946A82" w:rsidRDefault="003C391A" w:rsidP="00946A82">
      <w:pPr>
        <w:pStyle w:val="EndNoteBibliography"/>
        <w:spacing w:after="0"/>
        <w:ind w:left="720" w:hanging="720"/>
        <w:rPr>
          <w:noProof/>
        </w:rPr>
      </w:pPr>
      <w:r w:rsidRPr="003C391A">
        <w:rPr>
          <w:rFonts w:ascii="Arial" w:hAnsi="Arial" w:cs="Arial"/>
        </w:rPr>
        <w:fldChar w:fldCharType="begin"/>
      </w:r>
      <w:r w:rsidRPr="003C391A">
        <w:rPr>
          <w:rFonts w:ascii="Arial" w:hAnsi="Arial" w:cs="Arial"/>
        </w:rPr>
        <w:instrText xml:space="preserve"> ADDIN EN.REFLIST </w:instrText>
      </w:r>
      <w:r w:rsidRPr="003C391A">
        <w:rPr>
          <w:rFonts w:ascii="Arial" w:hAnsi="Arial" w:cs="Arial"/>
        </w:rPr>
        <w:fldChar w:fldCharType="separate"/>
      </w:r>
      <w:r w:rsidR="00946A82" w:rsidRPr="00946A82">
        <w:rPr>
          <w:noProof/>
        </w:rPr>
        <w:t>1.</w:t>
      </w:r>
      <w:r w:rsidR="00946A82" w:rsidRPr="00946A82">
        <w:rPr>
          <w:noProof/>
        </w:rPr>
        <w:tab/>
        <w:t xml:space="preserve">Vogelstein, B. &amp; Kinzler, K.W. The multistep nature of cancer. </w:t>
      </w:r>
      <w:r w:rsidR="00946A82" w:rsidRPr="00946A82">
        <w:rPr>
          <w:i/>
          <w:noProof/>
        </w:rPr>
        <w:t>Trends Genet</w:t>
      </w:r>
      <w:r w:rsidR="00946A82" w:rsidRPr="00946A82">
        <w:rPr>
          <w:noProof/>
        </w:rPr>
        <w:t xml:space="preserve"> </w:t>
      </w:r>
      <w:r w:rsidR="00946A82" w:rsidRPr="00946A82">
        <w:rPr>
          <w:b/>
          <w:noProof/>
        </w:rPr>
        <w:t>9</w:t>
      </w:r>
      <w:r w:rsidR="00946A82" w:rsidRPr="00946A82">
        <w:rPr>
          <w:noProof/>
        </w:rPr>
        <w:t>, 138-41 (1993).</w:t>
      </w:r>
    </w:p>
    <w:p w14:paraId="5F329D8A" w14:textId="77777777" w:rsidR="00946A82" w:rsidRPr="00946A82" w:rsidRDefault="00946A82" w:rsidP="00946A82">
      <w:pPr>
        <w:pStyle w:val="EndNoteBibliography"/>
        <w:spacing w:after="0"/>
        <w:ind w:left="720" w:hanging="720"/>
        <w:rPr>
          <w:noProof/>
        </w:rPr>
      </w:pPr>
      <w:r w:rsidRPr="00946A82">
        <w:rPr>
          <w:noProof/>
        </w:rPr>
        <w:t>2.</w:t>
      </w:r>
      <w:r w:rsidRPr="00946A82">
        <w:rPr>
          <w:noProof/>
        </w:rPr>
        <w:tab/>
        <w:t>Vogelstein, B.</w:t>
      </w:r>
      <w:r w:rsidRPr="00946A82">
        <w:rPr>
          <w:i/>
          <w:noProof/>
        </w:rPr>
        <w:t xml:space="preserve"> et al.</w:t>
      </w:r>
      <w:r w:rsidRPr="00946A82">
        <w:rPr>
          <w:noProof/>
        </w:rPr>
        <w:t xml:space="preserve"> Genetic alterations during colorectal-tumor development. </w:t>
      </w:r>
      <w:r w:rsidRPr="00946A82">
        <w:rPr>
          <w:i/>
          <w:noProof/>
        </w:rPr>
        <w:t>N Engl J Med</w:t>
      </w:r>
      <w:r w:rsidRPr="00946A82">
        <w:rPr>
          <w:noProof/>
        </w:rPr>
        <w:t xml:space="preserve"> </w:t>
      </w:r>
      <w:r w:rsidRPr="00946A82">
        <w:rPr>
          <w:b/>
          <w:noProof/>
        </w:rPr>
        <w:t>319</w:t>
      </w:r>
      <w:r w:rsidRPr="00946A82">
        <w:rPr>
          <w:noProof/>
        </w:rPr>
        <w:t>, 525-32 (1988).</w:t>
      </w:r>
    </w:p>
    <w:p w14:paraId="7B87DA8B" w14:textId="77777777" w:rsidR="00946A82" w:rsidRPr="00946A82" w:rsidRDefault="00946A82" w:rsidP="00946A82">
      <w:pPr>
        <w:pStyle w:val="EndNoteBibliography"/>
        <w:spacing w:after="0"/>
        <w:ind w:left="720" w:hanging="720"/>
        <w:rPr>
          <w:noProof/>
        </w:rPr>
      </w:pPr>
      <w:r w:rsidRPr="00946A82">
        <w:rPr>
          <w:noProof/>
        </w:rPr>
        <w:t>3.</w:t>
      </w:r>
      <w:r w:rsidRPr="00946A82">
        <w:rPr>
          <w:noProof/>
        </w:rPr>
        <w:tab/>
        <w:t xml:space="preserve">Gatenby, R.A., Avdieiev, S., Tsai, K.Y. &amp; Brown, J.S. Integrating genetic and non-genetic drivers of somatic evolution during carcinogenesis: the biplane model. . </w:t>
      </w:r>
      <w:r w:rsidRPr="00946A82">
        <w:rPr>
          <w:i/>
          <w:noProof/>
        </w:rPr>
        <w:t>Evolutionary Applications</w:t>
      </w:r>
      <w:r w:rsidRPr="00946A82">
        <w:rPr>
          <w:noProof/>
        </w:rPr>
        <w:t xml:space="preserve"> </w:t>
      </w:r>
      <w:r w:rsidRPr="00946A82">
        <w:rPr>
          <w:b/>
          <w:noProof/>
        </w:rPr>
        <w:t>in press</w:t>
      </w:r>
      <w:r w:rsidRPr="00946A82">
        <w:rPr>
          <w:noProof/>
        </w:rPr>
        <w:t>(2020).</w:t>
      </w:r>
    </w:p>
    <w:p w14:paraId="685E1730" w14:textId="77777777" w:rsidR="00946A82" w:rsidRPr="00946A82" w:rsidRDefault="00946A82" w:rsidP="00946A82">
      <w:pPr>
        <w:pStyle w:val="EndNoteBibliography"/>
        <w:spacing w:after="0"/>
        <w:ind w:left="720" w:hanging="720"/>
        <w:rPr>
          <w:noProof/>
        </w:rPr>
      </w:pPr>
      <w:r w:rsidRPr="00946A82">
        <w:rPr>
          <w:noProof/>
        </w:rPr>
        <w:t>4.</w:t>
      </w:r>
      <w:r w:rsidRPr="00946A82">
        <w:rPr>
          <w:noProof/>
        </w:rPr>
        <w:tab/>
        <w:t xml:space="preserve">Gatenby, R.A. Is the Genetic Paradigm of Cancer Complete? </w:t>
      </w:r>
      <w:r w:rsidRPr="00946A82">
        <w:rPr>
          <w:i/>
          <w:noProof/>
        </w:rPr>
        <w:t>Radiology</w:t>
      </w:r>
      <w:r w:rsidRPr="00946A82">
        <w:rPr>
          <w:noProof/>
        </w:rPr>
        <w:t xml:space="preserve"> </w:t>
      </w:r>
      <w:r w:rsidRPr="00946A82">
        <w:rPr>
          <w:b/>
          <w:noProof/>
        </w:rPr>
        <w:t>284</w:t>
      </w:r>
      <w:r w:rsidRPr="00946A82">
        <w:rPr>
          <w:noProof/>
        </w:rPr>
        <w:t>, 1-3 (2017).</w:t>
      </w:r>
    </w:p>
    <w:p w14:paraId="285005A1" w14:textId="77777777" w:rsidR="00946A82" w:rsidRPr="00946A82" w:rsidRDefault="00946A82" w:rsidP="00946A82">
      <w:pPr>
        <w:pStyle w:val="EndNoteBibliography"/>
        <w:spacing w:after="0"/>
        <w:ind w:left="720" w:hanging="720"/>
        <w:rPr>
          <w:noProof/>
        </w:rPr>
      </w:pPr>
      <w:r w:rsidRPr="00946A82">
        <w:rPr>
          <w:noProof/>
        </w:rPr>
        <w:t>5.</w:t>
      </w:r>
      <w:r w:rsidRPr="00946A82">
        <w:rPr>
          <w:noProof/>
        </w:rPr>
        <w:tab/>
        <w:t xml:space="preserve">Fuchs, E. Epidermal differentiation and keratin gene expression. </w:t>
      </w:r>
      <w:r w:rsidRPr="00946A82">
        <w:rPr>
          <w:i/>
          <w:noProof/>
        </w:rPr>
        <w:t>J Cell Sci Suppl</w:t>
      </w:r>
      <w:r w:rsidRPr="00946A82">
        <w:rPr>
          <w:noProof/>
        </w:rPr>
        <w:t xml:space="preserve"> </w:t>
      </w:r>
      <w:r w:rsidRPr="00946A82">
        <w:rPr>
          <w:b/>
          <w:noProof/>
        </w:rPr>
        <w:t>17</w:t>
      </w:r>
      <w:r w:rsidRPr="00946A82">
        <w:rPr>
          <w:noProof/>
        </w:rPr>
        <w:t>, 197-208 (1993).</w:t>
      </w:r>
    </w:p>
    <w:p w14:paraId="67AB03E5" w14:textId="77777777" w:rsidR="00946A82" w:rsidRPr="00946A82" w:rsidRDefault="00946A82" w:rsidP="00946A82">
      <w:pPr>
        <w:pStyle w:val="EndNoteBibliography"/>
        <w:spacing w:after="0"/>
        <w:ind w:left="720" w:hanging="720"/>
        <w:rPr>
          <w:noProof/>
        </w:rPr>
      </w:pPr>
      <w:r w:rsidRPr="00946A82">
        <w:rPr>
          <w:noProof/>
        </w:rPr>
        <w:t>6.</w:t>
      </w:r>
      <w:r w:rsidRPr="00946A82">
        <w:rPr>
          <w:noProof/>
        </w:rPr>
        <w:tab/>
        <w:t>Rogers, H.W.</w:t>
      </w:r>
      <w:r w:rsidRPr="00946A82">
        <w:rPr>
          <w:i/>
          <w:noProof/>
        </w:rPr>
        <w:t xml:space="preserve"> et al.</w:t>
      </w:r>
      <w:r w:rsidRPr="00946A82">
        <w:rPr>
          <w:noProof/>
        </w:rPr>
        <w:t xml:space="preserve"> Incidence Estimate of Nonmelanoma Skin Cancer in the United States, 2006. </w:t>
      </w:r>
      <w:r w:rsidRPr="00946A82">
        <w:rPr>
          <w:i/>
          <w:noProof/>
        </w:rPr>
        <w:t>Arch Dermatol</w:t>
      </w:r>
      <w:r w:rsidRPr="00946A82">
        <w:rPr>
          <w:noProof/>
        </w:rPr>
        <w:t xml:space="preserve"> </w:t>
      </w:r>
      <w:r w:rsidRPr="00946A82">
        <w:rPr>
          <w:b/>
          <w:noProof/>
        </w:rPr>
        <w:t>146</w:t>
      </w:r>
      <w:r w:rsidRPr="00946A82">
        <w:rPr>
          <w:noProof/>
        </w:rPr>
        <w:t>, 283-287 (2010).</w:t>
      </w:r>
    </w:p>
    <w:p w14:paraId="3B02565C" w14:textId="77777777" w:rsidR="00946A82" w:rsidRPr="00946A82" w:rsidRDefault="00946A82" w:rsidP="00946A82">
      <w:pPr>
        <w:pStyle w:val="EndNoteBibliography"/>
        <w:spacing w:after="0"/>
        <w:ind w:left="720" w:hanging="720"/>
        <w:rPr>
          <w:noProof/>
        </w:rPr>
      </w:pPr>
      <w:r w:rsidRPr="00946A82">
        <w:rPr>
          <w:noProof/>
        </w:rPr>
        <w:t>7.</w:t>
      </w:r>
      <w:r w:rsidRPr="00946A82">
        <w:rPr>
          <w:noProof/>
        </w:rPr>
        <w:tab/>
        <w:t>Martincorena, I.</w:t>
      </w:r>
      <w:r w:rsidRPr="00946A82">
        <w:rPr>
          <w:i/>
          <w:noProof/>
        </w:rPr>
        <w:t xml:space="preserve"> et al.</w:t>
      </w:r>
      <w:r w:rsidRPr="00946A82">
        <w:rPr>
          <w:noProof/>
        </w:rPr>
        <w:t xml:space="preserve"> Tumor evolution. High burden and pervasive positive selection of somatic mutations in normal human skin. </w:t>
      </w:r>
      <w:r w:rsidRPr="00946A82">
        <w:rPr>
          <w:i/>
          <w:noProof/>
        </w:rPr>
        <w:t>Science</w:t>
      </w:r>
      <w:r w:rsidRPr="00946A82">
        <w:rPr>
          <w:noProof/>
        </w:rPr>
        <w:t xml:space="preserve"> </w:t>
      </w:r>
      <w:r w:rsidRPr="00946A82">
        <w:rPr>
          <w:b/>
          <w:noProof/>
        </w:rPr>
        <w:t>348</w:t>
      </w:r>
      <w:r w:rsidRPr="00946A82">
        <w:rPr>
          <w:noProof/>
        </w:rPr>
        <w:t>, 880-6 (2015).</w:t>
      </w:r>
    </w:p>
    <w:p w14:paraId="1F2BD25F" w14:textId="77777777" w:rsidR="00946A82" w:rsidRPr="00946A82" w:rsidRDefault="00946A82" w:rsidP="00946A82">
      <w:pPr>
        <w:pStyle w:val="EndNoteBibliography"/>
        <w:spacing w:after="0"/>
        <w:ind w:left="720" w:hanging="720"/>
        <w:rPr>
          <w:noProof/>
        </w:rPr>
      </w:pPr>
      <w:r w:rsidRPr="00946A82">
        <w:rPr>
          <w:noProof/>
        </w:rPr>
        <w:t>8.</w:t>
      </w:r>
      <w:r w:rsidRPr="00946A82">
        <w:rPr>
          <w:noProof/>
        </w:rPr>
        <w:tab/>
        <w:t>Chitsazzadeh, V.</w:t>
      </w:r>
      <w:r w:rsidRPr="00946A82">
        <w:rPr>
          <w:i/>
          <w:noProof/>
        </w:rPr>
        <w:t xml:space="preserve"> et al.</w:t>
      </w:r>
      <w:r w:rsidRPr="00946A82">
        <w:rPr>
          <w:noProof/>
        </w:rPr>
        <w:t xml:space="preserve"> Cross-species identification of genomic drivers of squamous cell carcinoma development across preneoplastic intermediates. </w:t>
      </w:r>
      <w:r w:rsidRPr="00946A82">
        <w:rPr>
          <w:i/>
          <w:noProof/>
        </w:rPr>
        <w:t>Nat Commun</w:t>
      </w:r>
      <w:r w:rsidRPr="00946A82">
        <w:rPr>
          <w:noProof/>
        </w:rPr>
        <w:t xml:space="preserve"> </w:t>
      </w:r>
      <w:r w:rsidRPr="00946A82">
        <w:rPr>
          <w:b/>
          <w:noProof/>
        </w:rPr>
        <w:t>7</w:t>
      </w:r>
      <w:r w:rsidRPr="00946A82">
        <w:rPr>
          <w:noProof/>
        </w:rPr>
        <w:t>, 12601 (2016).</w:t>
      </w:r>
    </w:p>
    <w:p w14:paraId="75602B26" w14:textId="77777777" w:rsidR="00946A82" w:rsidRPr="00946A82" w:rsidRDefault="00946A82" w:rsidP="00946A82">
      <w:pPr>
        <w:pStyle w:val="EndNoteBibliography"/>
        <w:spacing w:after="0"/>
        <w:ind w:left="720" w:hanging="720"/>
        <w:rPr>
          <w:noProof/>
        </w:rPr>
      </w:pPr>
      <w:r w:rsidRPr="00946A82">
        <w:rPr>
          <w:noProof/>
        </w:rPr>
        <w:t>9.</w:t>
      </w:r>
      <w:r w:rsidRPr="00946A82">
        <w:rPr>
          <w:noProof/>
        </w:rPr>
        <w:tab/>
        <w:t xml:space="preserve">Alexandrov, L.B. &amp; Stratton, M.R. Mutational signatures: the patterns of somatic mutations hidden in cancer genomes. </w:t>
      </w:r>
      <w:r w:rsidRPr="00946A82">
        <w:rPr>
          <w:i/>
          <w:noProof/>
        </w:rPr>
        <w:t>Curr Opin Genet Dev</w:t>
      </w:r>
      <w:r w:rsidRPr="00946A82">
        <w:rPr>
          <w:noProof/>
        </w:rPr>
        <w:t xml:space="preserve"> </w:t>
      </w:r>
      <w:r w:rsidRPr="00946A82">
        <w:rPr>
          <w:b/>
          <w:noProof/>
        </w:rPr>
        <w:t>24</w:t>
      </w:r>
      <w:r w:rsidRPr="00946A82">
        <w:rPr>
          <w:noProof/>
        </w:rPr>
        <w:t>, 52-60 (2014).</w:t>
      </w:r>
    </w:p>
    <w:p w14:paraId="2A30A69E" w14:textId="77777777" w:rsidR="00946A82" w:rsidRPr="00946A82" w:rsidRDefault="00946A82" w:rsidP="00946A82">
      <w:pPr>
        <w:pStyle w:val="EndNoteBibliography"/>
        <w:spacing w:after="0"/>
        <w:ind w:left="720" w:hanging="720"/>
        <w:rPr>
          <w:noProof/>
        </w:rPr>
      </w:pPr>
      <w:r w:rsidRPr="00946A82">
        <w:rPr>
          <w:noProof/>
        </w:rPr>
        <w:t>10.</w:t>
      </w:r>
      <w:r w:rsidRPr="00946A82">
        <w:rPr>
          <w:noProof/>
        </w:rPr>
        <w:tab/>
        <w:t>Alexandrov, L.B.</w:t>
      </w:r>
      <w:r w:rsidRPr="00946A82">
        <w:rPr>
          <w:i/>
          <w:noProof/>
        </w:rPr>
        <w:t xml:space="preserve"> et al.</w:t>
      </w:r>
      <w:r w:rsidRPr="00946A82">
        <w:rPr>
          <w:noProof/>
        </w:rPr>
        <w:t xml:space="preserve"> Signatures of mutational processes in human cancer. </w:t>
      </w:r>
      <w:r w:rsidRPr="00946A82">
        <w:rPr>
          <w:i/>
          <w:noProof/>
        </w:rPr>
        <w:t>Nature</w:t>
      </w:r>
      <w:r w:rsidRPr="00946A82">
        <w:rPr>
          <w:noProof/>
        </w:rPr>
        <w:t xml:space="preserve"> </w:t>
      </w:r>
      <w:r w:rsidRPr="00946A82">
        <w:rPr>
          <w:b/>
          <w:noProof/>
        </w:rPr>
        <w:t>500</w:t>
      </w:r>
      <w:r w:rsidRPr="00946A82">
        <w:rPr>
          <w:noProof/>
        </w:rPr>
        <w:t>, 415-21 (2013).</w:t>
      </w:r>
    </w:p>
    <w:p w14:paraId="4802D862" w14:textId="77777777" w:rsidR="00946A82" w:rsidRPr="00946A82" w:rsidRDefault="00946A82" w:rsidP="00946A82">
      <w:pPr>
        <w:pStyle w:val="EndNoteBibliography"/>
        <w:spacing w:after="0"/>
        <w:ind w:left="720" w:hanging="720"/>
        <w:rPr>
          <w:noProof/>
        </w:rPr>
      </w:pPr>
      <w:r w:rsidRPr="00946A82">
        <w:rPr>
          <w:noProof/>
        </w:rPr>
        <w:t>11.</w:t>
      </w:r>
      <w:r w:rsidRPr="00946A82">
        <w:rPr>
          <w:noProof/>
        </w:rPr>
        <w:tab/>
        <w:t>Muradova, E.</w:t>
      </w:r>
      <w:r w:rsidRPr="00946A82">
        <w:rPr>
          <w:i/>
          <w:noProof/>
        </w:rPr>
        <w:t xml:space="preserve"> et al.</w:t>
      </w:r>
      <w:r w:rsidRPr="00946A82">
        <w:rPr>
          <w:noProof/>
        </w:rPr>
        <w:t xml:space="preserve"> Non-invasive assessment of epidermal genomic markers of UV exposure in skin. </w:t>
      </w:r>
      <w:r w:rsidRPr="00946A82">
        <w:rPr>
          <w:i/>
          <w:noProof/>
        </w:rPr>
        <w:t>J Invest Dermatol</w:t>
      </w:r>
      <w:r w:rsidRPr="00946A82">
        <w:rPr>
          <w:noProof/>
        </w:rPr>
        <w:t xml:space="preserve"> </w:t>
      </w:r>
      <w:r w:rsidRPr="00946A82">
        <w:rPr>
          <w:b/>
          <w:noProof/>
        </w:rPr>
        <w:t>in press</w:t>
      </w:r>
      <w:r w:rsidRPr="00946A82">
        <w:rPr>
          <w:noProof/>
        </w:rPr>
        <w:t>(2020).</w:t>
      </w:r>
    </w:p>
    <w:p w14:paraId="0717D813" w14:textId="77777777" w:rsidR="00946A82" w:rsidRPr="00946A82" w:rsidRDefault="00946A82" w:rsidP="00946A82">
      <w:pPr>
        <w:pStyle w:val="EndNoteBibliography"/>
        <w:spacing w:after="0"/>
        <w:ind w:left="720" w:hanging="720"/>
        <w:rPr>
          <w:noProof/>
        </w:rPr>
      </w:pPr>
      <w:r w:rsidRPr="00946A82">
        <w:rPr>
          <w:noProof/>
        </w:rPr>
        <w:t>12.</w:t>
      </w:r>
      <w:r w:rsidRPr="00946A82">
        <w:rPr>
          <w:noProof/>
        </w:rPr>
        <w:tab/>
        <w:t>Murai, K.</w:t>
      </w:r>
      <w:r w:rsidRPr="00946A82">
        <w:rPr>
          <w:i/>
          <w:noProof/>
        </w:rPr>
        <w:t xml:space="preserve"> et al.</w:t>
      </w:r>
      <w:r w:rsidRPr="00946A82">
        <w:rPr>
          <w:noProof/>
        </w:rPr>
        <w:t xml:space="preserve"> Epidermal Tissue Adapts to Restrain Progenitors Carrying Clonal p53 Mutations. </w:t>
      </w:r>
      <w:r w:rsidRPr="00946A82">
        <w:rPr>
          <w:i/>
          <w:noProof/>
        </w:rPr>
        <w:t>Cell Stem Cell</w:t>
      </w:r>
      <w:r w:rsidRPr="00946A82">
        <w:rPr>
          <w:noProof/>
        </w:rPr>
        <w:t xml:space="preserve"> </w:t>
      </w:r>
      <w:r w:rsidRPr="00946A82">
        <w:rPr>
          <w:b/>
          <w:noProof/>
        </w:rPr>
        <w:t>23</w:t>
      </w:r>
      <w:r w:rsidRPr="00946A82">
        <w:rPr>
          <w:noProof/>
        </w:rPr>
        <w:t>, 687-699 e8 (2018).</w:t>
      </w:r>
    </w:p>
    <w:p w14:paraId="03176356" w14:textId="77777777" w:rsidR="00946A82" w:rsidRPr="00946A82" w:rsidRDefault="00946A82" w:rsidP="00946A82">
      <w:pPr>
        <w:pStyle w:val="EndNoteBibliography"/>
        <w:spacing w:after="0"/>
        <w:ind w:left="720" w:hanging="720"/>
        <w:rPr>
          <w:noProof/>
        </w:rPr>
      </w:pPr>
      <w:r w:rsidRPr="00946A82">
        <w:rPr>
          <w:noProof/>
        </w:rPr>
        <w:t>13.</w:t>
      </w:r>
      <w:r w:rsidRPr="00946A82">
        <w:rPr>
          <w:noProof/>
        </w:rPr>
        <w:tab/>
        <w:t xml:space="preserve">Kemp, C.J., Donehower, L.A., Bradley, A. &amp; Balmain, A. Reduction of p53 gene dosage does not increase initiation or promotion but enhances malignant progression of chemically induced skin tumors. </w:t>
      </w:r>
      <w:r w:rsidRPr="00946A82">
        <w:rPr>
          <w:i/>
          <w:noProof/>
        </w:rPr>
        <w:t>Cell</w:t>
      </w:r>
      <w:r w:rsidRPr="00946A82">
        <w:rPr>
          <w:noProof/>
        </w:rPr>
        <w:t xml:space="preserve"> </w:t>
      </w:r>
      <w:r w:rsidRPr="00946A82">
        <w:rPr>
          <w:b/>
          <w:noProof/>
        </w:rPr>
        <w:t>74</w:t>
      </w:r>
      <w:r w:rsidRPr="00946A82">
        <w:rPr>
          <w:noProof/>
        </w:rPr>
        <w:t>, 813-22 (1993).</w:t>
      </w:r>
    </w:p>
    <w:p w14:paraId="4ED815C2" w14:textId="77777777" w:rsidR="00946A82" w:rsidRPr="00946A82" w:rsidRDefault="00946A82" w:rsidP="00946A82">
      <w:pPr>
        <w:pStyle w:val="EndNoteBibliography"/>
        <w:spacing w:after="0"/>
        <w:ind w:left="720" w:hanging="720"/>
        <w:rPr>
          <w:noProof/>
        </w:rPr>
      </w:pPr>
      <w:r w:rsidRPr="00946A82">
        <w:rPr>
          <w:noProof/>
        </w:rPr>
        <w:t>14.</w:t>
      </w:r>
      <w:r w:rsidRPr="00946A82">
        <w:rPr>
          <w:noProof/>
        </w:rPr>
        <w:tab/>
        <w:t>Colom, B.</w:t>
      </w:r>
      <w:r w:rsidRPr="00946A82">
        <w:rPr>
          <w:i/>
          <w:noProof/>
        </w:rPr>
        <w:t xml:space="preserve"> et al.</w:t>
      </w:r>
      <w:r w:rsidRPr="00946A82">
        <w:rPr>
          <w:noProof/>
        </w:rPr>
        <w:t xml:space="preserve"> Spatial competition shapes the dynamic mutational landscape of normal esophageal epithelium. </w:t>
      </w:r>
      <w:r w:rsidRPr="00946A82">
        <w:rPr>
          <w:i/>
          <w:noProof/>
        </w:rPr>
        <w:t>Nat Genet</w:t>
      </w:r>
      <w:r w:rsidRPr="00946A82">
        <w:rPr>
          <w:noProof/>
        </w:rPr>
        <w:t xml:space="preserve"> (2020).</w:t>
      </w:r>
    </w:p>
    <w:p w14:paraId="1E5A807E" w14:textId="77777777" w:rsidR="00946A82" w:rsidRPr="00946A82" w:rsidRDefault="00946A82" w:rsidP="00946A82">
      <w:pPr>
        <w:pStyle w:val="EndNoteBibliography"/>
        <w:spacing w:after="0"/>
        <w:ind w:left="720" w:hanging="720"/>
        <w:rPr>
          <w:noProof/>
        </w:rPr>
      </w:pPr>
      <w:r w:rsidRPr="00946A82">
        <w:rPr>
          <w:noProof/>
        </w:rPr>
        <w:t>15.</w:t>
      </w:r>
      <w:r w:rsidRPr="00946A82">
        <w:rPr>
          <w:noProof/>
        </w:rPr>
        <w:tab/>
        <w:t>Jonason, A.S.</w:t>
      </w:r>
      <w:r w:rsidRPr="00946A82">
        <w:rPr>
          <w:i/>
          <w:noProof/>
        </w:rPr>
        <w:t xml:space="preserve"> et al.</w:t>
      </w:r>
      <w:r w:rsidRPr="00946A82">
        <w:rPr>
          <w:noProof/>
        </w:rPr>
        <w:t xml:space="preserve"> Frequent clones of p53-mutated keratinocytes in normal human skin. </w:t>
      </w:r>
      <w:r w:rsidRPr="00946A82">
        <w:rPr>
          <w:i/>
          <w:noProof/>
        </w:rPr>
        <w:t>Proc Natl Acad Sci U S A</w:t>
      </w:r>
      <w:r w:rsidRPr="00946A82">
        <w:rPr>
          <w:noProof/>
        </w:rPr>
        <w:t xml:space="preserve"> </w:t>
      </w:r>
      <w:r w:rsidRPr="00946A82">
        <w:rPr>
          <w:b/>
          <w:noProof/>
        </w:rPr>
        <w:t>93</w:t>
      </w:r>
      <w:r w:rsidRPr="00946A82">
        <w:rPr>
          <w:noProof/>
        </w:rPr>
        <w:t>, 14025-9 (1996).</w:t>
      </w:r>
    </w:p>
    <w:p w14:paraId="4D97AEC3" w14:textId="77777777" w:rsidR="00946A82" w:rsidRPr="00946A82" w:rsidRDefault="00946A82" w:rsidP="00946A82">
      <w:pPr>
        <w:pStyle w:val="EndNoteBibliography"/>
        <w:spacing w:after="0"/>
        <w:ind w:left="720" w:hanging="720"/>
        <w:rPr>
          <w:noProof/>
        </w:rPr>
      </w:pPr>
      <w:r w:rsidRPr="00946A82">
        <w:rPr>
          <w:noProof/>
        </w:rPr>
        <w:t>16.</w:t>
      </w:r>
      <w:r w:rsidRPr="00946A82">
        <w:rPr>
          <w:noProof/>
        </w:rPr>
        <w:tab/>
        <w:t>Williams, M.J.</w:t>
      </w:r>
      <w:r w:rsidRPr="00946A82">
        <w:rPr>
          <w:i/>
          <w:noProof/>
        </w:rPr>
        <w:t xml:space="preserve"> et al.</w:t>
      </w:r>
      <w:r w:rsidRPr="00946A82">
        <w:rPr>
          <w:noProof/>
        </w:rPr>
        <w:t xml:space="preserve"> Measuring the distribution of fitness effects in somatic evolution by combining clonal dynamics with dN/dS ratios. </w:t>
      </w:r>
      <w:r w:rsidRPr="00946A82">
        <w:rPr>
          <w:i/>
          <w:noProof/>
        </w:rPr>
        <w:t>Elife</w:t>
      </w:r>
      <w:r w:rsidRPr="00946A82">
        <w:rPr>
          <w:noProof/>
        </w:rPr>
        <w:t xml:space="preserve"> </w:t>
      </w:r>
      <w:r w:rsidRPr="00946A82">
        <w:rPr>
          <w:b/>
          <w:noProof/>
        </w:rPr>
        <w:t>9</w:t>
      </w:r>
      <w:r w:rsidRPr="00946A82">
        <w:rPr>
          <w:noProof/>
        </w:rPr>
        <w:t>(2020).</w:t>
      </w:r>
    </w:p>
    <w:p w14:paraId="41E31370" w14:textId="77777777" w:rsidR="00946A82" w:rsidRPr="00946A82" w:rsidRDefault="00946A82" w:rsidP="00946A82">
      <w:pPr>
        <w:pStyle w:val="EndNoteBibliography"/>
        <w:spacing w:after="0"/>
        <w:ind w:left="720" w:hanging="720"/>
        <w:rPr>
          <w:noProof/>
        </w:rPr>
      </w:pPr>
      <w:r w:rsidRPr="00946A82">
        <w:rPr>
          <w:noProof/>
        </w:rPr>
        <w:t>17.</w:t>
      </w:r>
      <w:r w:rsidRPr="00946A82">
        <w:rPr>
          <w:noProof/>
        </w:rPr>
        <w:tab/>
        <w:t>Premi, S.</w:t>
      </w:r>
      <w:r w:rsidRPr="00946A82">
        <w:rPr>
          <w:i/>
          <w:noProof/>
        </w:rPr>
        <w:t xml:space="preserve"> et al.</w:t>
      </w:r>
      <w:r w:rsidRPr="00946A82">
        <w:rPr>
          <w:noProof/>
        </w:rPr>
        <w:t xml:space="preserve"> Genomic sites hypersensitive to ultraviolet radiation. </w:t>
      </w:r>
      <w:r w:rsidRPr="00946A82">
        <w:rPr>
          <w:i/>
          <w:noProof/>
        </w:rPr>
        <w:t>Proc Natl Acad Sci U S A</w:t>
      </w:r>
      <w:r w:rsidRPr="00946A82">
        <w:rPr>
          <w:noProof/>
        </w:rPr>
        <w:t xml:space="preserve"> (2019).</w:t>
      </w:r>
    </w:p>
    <w:p w14:paraId="26A2EF66" w14:textId="77777777" w:rsidR="00946A82" w:rsidRPr="00946A82" w:rsidRDefault="00946A82" w:rsidP="00946A82">
      <w:pPr>
        <w:pStyle w:val="EndNoteBibliography"/>
        <w:spacing w:after="0"/>
        <w:ind w:left="720" w:hanging="720"/>
        <w:rPr>
          <w:noProof/>
        </w:rPr>
      </w:pPr>
      <w:r w:rsidRPr="00946A82">
        <w:rPr>
          <w:noProof/>
        </w:rPr>
        <w:t>18.</w:t>
      </w:r>
      <w:r w:rsidRPr="00946A82">
        <w:rPr>
          <w:noProof/>
        </w:rPr>
        <w:tab/>
        <w:t xml:space="preserve">Potten, C.S., Saffhill, R. &amp; Maibach, H.I. Measurement of the transit time for cells through the epidermis and stratum corneum of the mouse and guinea-pig. </w:t>
      </w:r>
      <w:r w:rsidRPr="00946A82">
        <w:rPr>
          <w:i/>
          <w:noProof/>
        </w:rPr>
        <w:t>Cell Tissue Kinet</w:t>
      </w:r>
      <w:r w:rsidRPr="00946A82">
        <w:rPr>
          <w:noProof/>
        </w:rPr>
        <w:t xml:space="preserve"> </w:t>
      </w:r>
      <w:r w:rsidRPr="00946A82">
        <w:rPr>
          <w:b/>
          <w:noProof/>
        </w:rPr>
        <w:t>20</w:t>
      </w:r>
      <w:r w:rsidRPr="00946A82">
        <w:rPr>
          <w:noProof/>
        </w:rPr>
        <w:t>, 461-72 (1987).</w:t>
      </w:r>
    </w:p>
    <w:p w14:paraId="12754822" w14:textId="77777777" w:rsidR="00946A82" w:rsidRPr="00946A82" w:rsidRDefault="00946A82" w:rsidP="00946A82">
      <w:pPr>
        <w:pStyle w:val="EndNoteBibliography"/>
        <w:spacing w:after="0"/>
        <w:ind w:left="720" w:hanging="720"/>
        <w:rPr>
          <w:noProof/>
        </w:rPr>
      </w:pPr>
      <w:r w:rsidRPr="00946A82">
        <w:rPr>
          <w:noProof/>
        </w:rPr>
        <w:t>19.</w:t>
      </w:r>
      <w:r w:rsidRPr="00946A82">
        <w:rPr>
          <w:noProof/>
        </w:rPr>
        <w:tab/>
        <w:t xml:space="preserve">Hsieh, E.A., Chai, C.M., de Lumen, B.O., Neese, R.A. &amp; Hellerstein, M.K. Dynamics of keratinocytes in vivo using HO labeling: a sensitive marker of epidermal proliferation state. </w:t>
      </w:r>
      <w:r w:rsidRPr="00946A82">
        <w:rPr>
          <w:i/>
          <w:noProof/>
        </w:rPr>
        <w:t>J Invest Dermatol</w:t>
      </w:r>
      <w:r w:rsidRPr="00946A82">
        <w:rPr>
          <w:noProof/>
        </w:rPr>
        <w:t xml:space="preserve"> </w:t>
      </w:r>
      <w:r w:rsidRPr="00946A82">
        <w:rPr>
          <w:b/>
          <w:noProof/>
        </w:rPr>
        <w:t>123</w:t>
      </w:r>
      <w:r w:rsidRPr="00946A82">
        <w:rPr>
          <w:noProof/>
        </w:rPr>
        <w:t>, 530-6 (2004).</w:t>
      </w:r>
    </w:p>
    <w:p w14:paraId="5F166E7A" w14:textId="77777777" w:rsidR="00946A82" w:rsidRPr="00946A82" w:rsidRDefault="00946A82" w:rsidP="00946A82">
      <w:pPr>
        <w:pStyle w:val="EndNoteBibliography"/>
        <w:spacing w:after="0"/>
        <w:ind w:left="720" w:hanging="720"/>
        <w:rPr>
          <w:noProof/>
        </w:rPr>
      </w:pPr>
      <w:r w:rsidRPr="00946A82">
        <w:rPr>
          <w:noProof/>
        </w:rPr>
        <w:t>20.</w:t>
      </w:r>
      <w:r w:rsidRPr="00946A82">
        <w:rPr>
          <w:noProof/>
        </w:rPr>
        <w:tab/>
        <w:t>Agrawal, N.</w:t>
      </w:r>
      <w:r w:rsidRPr="00946A82">
        <w:rPr>
          <w:i/>
          <w:noProof/>
        </w:rPr>
        <w:t xml:space="preserve"> et al.</w:t>
      </w:r>
      <w:r w:rsidRPr="00946A82">
        <w:rPr>
          <w:noProof/>
        </w:rPr>
        <w:t xml:space="preserve"> Exome sequencing of head and neck squamous cell carcinoma reveals inactivating mutations in NOTCH1. </w:t>
      </w:r>
      <w:r w:rsidRPr="00946A82">
        <w:rPr>
          <w:i/>
          <w:noProof/>
        </w:rPr>
        <w:t>Science</w:t>
      </w:r>
      <w:r w:rsidRPr="00946A82">
        <w:rPr>
          <w:noProof/>
        </w:rPr>
        <w:t xml:space="preserve"> </w:t>
      </w:r>
      <w:r w:rsidRPr="00946A82">
        <w:rPr>
          <w:b/>
          <w:noProof/>
        </w:rPr>
        <w:t>333</w:t>
      </w:r>
      <w:r w:rsidRPr="00946A82">
        <w:rPr>
          <w:noProof/>
        </w:rPr>
        <w:t>, 1154-7 (2011).</w:t>
      </w:r>
    </w:p>
    <w:p w14:paraId="119EB9BB" w14:textId="77777777" w:rsidR="00946A82" w:rsidRPr="00946A82" w:rsidRDefault="00946A82" w:rsidP="00946A82">
      <w:pPr>
        <w:pStyle w:val="EndNoteBibliography"/>
        <w:spacing w:after="0"/>
        <w:ind w:left="720" w:hanging="720"/>
        <w:rPr>
          <w:noProof/>
        </w:rPr>
      </w:pPr>
      <w:r w:rsidRPr="00946A82">
        <w:rPr>
          <w:noProof/>
        </w:rPr>
        <w:t>21.</w:t>
      </w:r>
      <w:r w:rsidRPr="00946A82">
        <w:rPr>
          <w:noProof/>
        </w:rPr>
        <w:tab/>
        <w:t>Stransky, N.</w:t>
      </w:r>
      <w:r w:rsidRPr="00946A82">
        <w:rPr>
          <w:i/>
          <w:noProof/>
        </w:rPr>
        <w:t xml:space="preserve"> et al.</w:t>
      </w:r>
      <w:r w:rsidRPr="00946A82">
        <w:rPr>
          <w:noProof/>
        </w:rPr>
        <w:t xml:space="preserve"> The mutational landscape of head and neck squamous cell carcinoma. </w:t>
      </w:r>
      <w:r w:rsidRPr="00946A82">
        <w:rPr>
          <w:i/>
          <w:noProof/>
        </w:rPr>
        <w:t>Science</w:t>
      </w:r>
      <w:r w:rsidRPr="00946A82">
        <w:rPr>
          <w:noProof/>
        </w:rPr>
        <w:t xml:space="preserve"> </w:t>
      </w:r>
      <w:r w:rsidRPr="00946A82">
        <w:rPr>
          <w:b/>
          <w:noProof/>
        </w:rPr>
        <w:t>333</w:t>
      </w:r>
      <w:r w:rsidRPr="00946A82">
        <w:rPr>
          <w:noProof/>
        </w:rPr>
        <w:t>, 1157-60 (2011).</w:t>
      </w:r>
    </w:p>
    <w:p w14:paraId="128601CF" w14:textId="77777777" w:rsidR="00946A82" w:rsidRPr="00946A82" w:rsidRDefault="00946A82" w:rsidP="00946A82">
      <w:pPr>
        <w:pStyle w:val="EndNoteBibliography"/>
        <w:spacing w:after="0"/>
        <w:ind w:left="720" w:hanging="720"/>
        <w:rPr>
          <w:noProof/>
        </w:rPr>
      </w:pPr>
      <w:r w:rsidRPr="00946A82">
        <w:rPr>
          <w:noProof/>
        </w:rPr>
        <w:t>22.</w:t>
      </w:r>
      <w:r w:rsidRPr="00946A82">
        <w:rPr>
          <w:noProof/>
        </w:rPr>
        <w:tab/>
        <w:t>Wang, N.J.</w:t>
      </w:r>
      <w:r w:rsidRPr="00946A82">
        <w:rPr>
          <w:i/>
          <w:noProof/>
        </w:rPr>
        <w:t xml:space="preserve"> et al.</w:t>
      </w:r>
      <w:r w:rsidRPr="00946A82">
        <w:rPr>
          <w:noProof/>
        </w:rPr>
        <w:t xml:space="preserve"> Loss-of-function mutations in Notch receptors in cutaneous and lung squamous cell carcinoma. </w:t>
      </w:r>
      <w:r w:rsidRPr="00946A82">
        <w:rPr>
          <w:i/>
          <w:noProof/>
        </w:rPr>
        <w:t>Proc Natl Acad Sci U S A</w:t>
      </w:r>
      <w:r w:rsidRPr="00946A82">
        <w:rPr>
          <w:noProof/>
        </w:rPr>
        <w:t xml:space="preserve"> </w:t>
      </w:r>
      <w:r w:rsidRPr="00946A82">
        <w:rPr>
          <w:b/>
          <w:noProof/>
        </w:rPr>
        <w:t>108</w:t>
      </w:r>
      <w:r w:rsidRPr="00946A82">
        <w:rPr>
          <w:noProof/>
        </w:rPr>
        <w:t>, 17761-6 (2011).</w:t>
      </w:r>
    </w:p>
    <w:p w14:paraId="55D77377" w14:textId="77777777" w:rsidR="00946A82" w:rsidRPr="00946A82" w:rsidRDefault="00946A82" w:rsidP="00946A82">
      <w:pPr>
        <w:pStyle w:val="EndNoteBibliography"/>
        <w:spacing w:after="0"/>
        <w:ind w:left="720" w:hanging="720"/>
        <w:rPr>
          <w:noProof/>
        </w:rPr>
      </w:pPr>
      <w:r w:rsidRPr="00946A82">
        <w:rPr>
          <w:noProof/>
        </w:rPr>
        <w:t>23.</w:t>
      </w:r>
      <w:r w:rsidRPr="00946A82">
        <w:rPr>
          <w:noProof/>
        </w:rPr>
        <w:tab/>
        <w:t>Durinck, S.</w:t>
      </w:r>
      <w:r w:rsidRPr="00946A82">
        <w:rPr>
          <w:i/>
          <w:noProof/>
        </w:rPr>
        <w:t xml:space="preserve"> et al.</w:t>
      </w:r>
      <w:r w:rsidRPr="00946A82">
        <w:rPr>
          <w:noProof/>
        </w:rPr>
        <w:t xml:space="preserve"> Temporal dissection of tumorigenesis in primary cancers. </w:t>
      </w:r>
      <w:r w:rsidRPr="00946A82">
        <w:rPr>
          <w:i/>
          <w:noProof/>
        </w:rPr>
        <w:t>Cancer Discov</w:t>
      </w:r>
      <w:r w:rsidRPr="00946A82">
        <w:rPr>
          <w:noProof/>
        </w:rPr>
        <w:t xml:space="preserve"> </w:t>
      </w:r>
      <w:r w:rsidRPr="00946A82">
        <w:rPr>
          <w:b/>
          <w:noProof/>
        </w:rPr>
        <w:t>1</w:t>
      </w:r>
      <w:r w:rsidRPr="00946A82">
        <w:rPr>
          <w:noProof/>
        </w:rPr>
        <w:t>, 137-43 (2011).</w:t>
      </w:r>
    </w:p>
    <w:p w14:paraId="486D091F" w14:textId="77777777" w:rsidR="00946A82" w:rsidRPr="00946A82" w:rsidRDefault="00946A82" w:rsidP="00946A82">
      <w:pPr>
        <w:pStyle w:val="EndNoteBibliography"/>
        <w:spacing w:after="0"/>
        <w:ind w:left="720" w:hanging="720"/>
        <w:rPr>
          <w:noProof/>
        </w:rPr>
      </w:pPr>
      <w:r w:rsidRPr="00946A82">
        <w:rPr>
          <w:noProof/>
        </w:rPr>
        <w:t>24.</w:t>
      </w:r>
      <w:r w:rsidRPr="00946A82">
        <w:rPr>
          <w:noProof/>
        </w:rPr>
        <w:tab/>
        <w:t xml:space="preserve">Cancer Genome Atlas Research, N. Comprehensive genomic characterization of squamous cell lung cancers. </w:t>
      </w:r>
      <w:r w:rsidRPr="00946A82">
        <w:rPr>
          <w:i/>
          <w:noProof/>
        </w:rPr>
        <w:t>Nature</w:t>
      </w:r>
      <w:r w:rsidRPr="00946A82">
        <w:rPr>
          <w:noProof/>
        </w:rPr>
        <w:t xml:space="preserve"> </w:t>
      </w:r>
      <w:r w:rsidRPr="00946A82">
        <w:rPr>
          <w:b/>
          <w:noProof/>
        </w:rPr>
        <w:t>489</w:t>
      </w:r>
      <w:r w:rsidRPr="00946A82">
        <w:rPr>
          <w:noProof/>
        </w:rPr>
        <w:t>, 519-25 (2012).</w:t>
      </w:r>
    </w:p>
    <w:p w14:paraId="18DE26FB" w14:textId="77777777" w:rsidR="00946A82" w:rsidRPr="00946A82" w:rsidRDefault="00946A82" w:rsidP="00946A82">
      <w:pPr>
        <w:pStyle w:val="EndNoteBibliography"/>
        <w:spacing w:after="0"/>
        <w:ind w:left="720" w:hanging="720"/>
        <w:rPr>
          <w:noProof/>
        </w:rPr>
      </w:pPr>
      <w:r w:rsidRPr="00946A82">
        <w:rPr>
          <w:noProof/>
        </w:rPr>
        <w:t>25.</w:t>
      </w:r>
      <w:r w:rsidRPr="00946A82">
        <w:rPr>
          <w:noProof/>
        </w:rPr>
        <w:tab/>
        <w:t>Bass, A.J.</w:t>
      </w:r>
      <w:r w:rsidRPr="00946A82">
        <w:rPr>
          <w:i/>
          <w:noProof/>
        </w:rPr>
        <w:t xml:space="preserve"> et al.</w:t>
      </w:r>
      <w:r w:rsidRPr="00946A82">
        <w:rPr>
          <w:noProof/>
        </w:rPr>
        <w:t xml:space="preserve"> SOX2 is an amplified lineage-survival oncogene in lung and esophageal squamous cell carcinomas. </w:t>
      </w:r>
      <w:r w:rsidRPr="00946A82">
        <w:rPr>
          <w:i/>
          <w:noProof/>
        </w:rPr>
        <w:t>Nat Genet</w:t>
      </w:r>
      <w:r w:rsidRPr="00946A82">
        <w:rPr>
          <w:noProof/>
        </w:rPr>
        <w:t xml:space="preserve"> </w:t>
      </w:r>
      <w:r w:rsidRPr="00946A82">
        <w:rPr>
          <w:b/>
          <w:noProof/>
        </w:rPr>
        <w:t>41</w:t>
      </w:r>
      <w:r w:rsidRPr="00946A82">
        <w:rPr>
          <w:noProof/>
        </w:rPr>
        <w:t>, 1238-42 (2009).</w:t>
      </w:r>
    </w:p>
    <w:p w14:paraId="594DCDF8" w14:textId="77777777" w:rsidR="00946A82" w:rsidRPr="00946A82" w:rsidRDefault="00946A82" w:rsidP="00946A82">
      <w:pPr>
        <w:pStyle w:val="EndNoteBibliography"/>
        <w:spacing w:after="0"/>
        <w:ind w:left="720" w:hanging="720"/>
        <w:rPr>
          <w:noProof/>
        </w:rPr>
      </w:pPr>
      <w:r w:rsidRPr="00946A82">
        <w:rPr>
          <w:noProof/>
        </w:rPr>
        <w:t>26.</w:t>
      </w:r>
      <w:r w:rsidRPr="00946A82">
        <w:rPr>
          <w:noProof/>
        </w:rPr>
        <w:tab/>
        <w:t xml:space="preserve">Cancer Genome Atlas, N. Comprehensive genomic characterization of head and neck squamous cell carcinomas. </w:t>
      </w:r>
      <w:r w:rsidRPr="00946A82">
        <w:rPr>
          <w:i/>
          <w:noProof/>
        </w:rPr>
        <w:t>Nature</w:t>
      </w:r>
      <w:r w:rsidRPr="00946A82">
        <w:rPr>
          <w:noProof/>
        </w:rPr>
        <w:t xml:space="preserve"> </w:t>
      </w:r>
      <w:r w:rsidRPr="00946A82">
        <w:rPr>
          <w:b/>
          <w:noProof/>
        </w:rPr>
        <w:t>517</w:t>
      </w:r>
      <w:r w:rsidRPr="00946A82">
        <w:rPr>
          <w:noProof/>
        </w:rPr>
        <w:t>, 576-82 (2015).</w:t>
      </w:r>
    </w:p>
    <w:p w14:paraId="256A9FB2" w14:textId="77777777" w:rsidR="00946A82" w:rsidRPr="00946A82" w:rsidRDefault="00946A82" w:rsidP="00946A82">
      <w:pPr>
        <w:pStyle w:val="EndNoteBibliography"/>
        <w:spacing w:after="0"/>
        <w:ind w:left="720" w:hanging="720"/>
        <w:rPr>
          <w:noProof/>
        </w:rPr>
      </w:pPr>
      <w:r w:rsidRPr="00946A82">
        <w:rPr>
          <w:noProof/>
        </w:rPr>
        <w:t>27.</w:t>
      </w:r>
      <w:r w:rsidRPr="00946A82">
        <w:rPr>
          <w:noProof/>
        </w:rPr>
        <w:tab/>
        <w:t xml:space="preserve">Klein, A.M., Brash, D.E., Jones, P.H. &amp; Simons, B.D. Stochastic fate of p53-mutant epidermal progenitor cells is tilted toward proliferation by UV B during preneoplasia. </w:t>
      </w:r>
      <w:r w:rsidRPr="00946A82">
        <w:rPr>
          <w:i/>
          <w:noProof/>
        </w:rPr>
        <w:t>Proc Natl Acad Sci U S A</w:t>
      </w:r>
      <w:r w:rsidRPr="00946A82">
        <w:rPr>
          <w:noProof/>
        </w:rPr>
        <w:t xml:space="preserve"> </w:t>
      </w:r>
      <w:r w:rsidRPr="00946A82">
        <w:rPr>
          <w:b/>
          <w:noProof/>
        </w:rPr>
        <w:t>107</w:t>
      </w:r>
      <w:r w:rsidRPr="00946A82">
        <w:rPr>
          <w:noProof/>
        </w:rPr>
        <w:t>, 270-5 (2010).</w:t>
      </w:r>
    </w:p>
    <w:p w14:paraId="4401D3F8" w14:textId="77777777" w:rsidR="00946A82" w:rsidRPr="00946A82" w:rsidRDefault="00946A82" w:rsidP="00946A82">
      <w:pPr>
        <w:pStyle w:val="EndNoteBibliography"/>
        <w:spacing w:after="0"/>
        <w:ind w:left="720" w:hanging="720"/>
        <w:rPr>
          <w:noProof/>
        </w:rPr>
      </w:pPr>
      <w:r w:rsidRPr="00946A82">
        <w:rPr>
          <w:noProof/>
        </w:rPr>
        <w:t>28.</w:t>
      </w:r>
      <w:r w:rsidRPr="00946A82">
        <w:rPr>
          <w:noProof/>
        </w:rPr>
        <w:tab/>
        <w:t>Zhang, W.</w:t>
      </w:r>
      <w:r w:rsidRPr="00946A82">
        <w:rPr>
          <w:i/>
          <w:noProof/>
        </w:rPr>
        <w:t xml:space="preserve"> et al.</w:t>
      </w:r>
      <w:r w:rsidRPr="00946A82">
        <w:rPr>
          <w:noProof/>
        </w:rPr>
        <w:t xml:space="preserve"> UVB-induced apoptosis drives clonal expansion during skin tumor development. </w:t>
      </w:r>
      <w:r w:rsidRPr="00946A82">
        <w:rPr>
          <w:i/>
          <w:noProof/>
        </w:rPr>
        <w:t>Carcinogenesis</w:t>
      </w:r>
      <w:r w:rsidRPr="00946A82">
        <w:rPr>
          <w:noProof/>
        </w:rPr>
        <w:t xml:space="preserve"> </w:t>
      </w:r>
      <w:r w:rsidRPr="00946A82">
        <w:rPr>
          <w:b/>
          <w:noProof/>
        </w:rPr>
        <w:t>26</w:t>
      </w:r>
      <w:r w:rsidRPr="00946A82">
        <w:rPr>
          <w:noProof/>
        </w:rPr>
        <w:t>, 249-57 (2005).</w:t>
      </w:r>
    </w:p>
    <w:p w14:paraId="0CDD838A" w14:textId="77777777" w:rsidR="00946A82" w:rsidRPr="00946A82" w:rsidRDefault="00946A82" w:rsidP="00946A82">
      <w:pPr>
        <w:pStyle w:val="EndNoteBibliography"/>
        <w:spacing w:after="0"/>
        <w:ind w:left="720" w:hanging="720"/>
        <w:rPr>
          <w:noProof/>
        </w:rPr>
      </w:pPr>
      <w:r w:rsidRPr="00946A82">
        <w:rPr>
          <w:noProof/>
        </w:rPr>
        <w:lastRenderedPageBreak/>
        <w:t>29.</w:t>
      </w:r>
      <w:r w:rsidRPr="00946A82">
        <w:rPr>
          <w:noProof/>
        </w:rPr>
        <w:tab/>
        <w:t xml:space="preserve">Zhang, W., Remenyik, E., Zelterman, D., Brash, D.E. &amp; Wikonkal, N.M. Escaping the stem cell compartment: sustained UVB exposure allows p53-mutant keratinocytes to colonize adjacent epidermal proliferating units without incurring additional mutations. </w:t>
      </w:r>
      <w:r w:rsidRPr="00946A82">
        <w:rPr>
          <w:i/>
          <w:noProof/>
        </w:rPr>
        <w:t>Proc Natl Acad Sci U S A</w:t>
      </w:r>
      <w:r w:rsidRPr="00946A82">
        <w:rPr>
          <w:noProof/>
        </w:rPr>
        <w:t xml:space="preserve"> </w:t>
      </w:r>
      <w:r w:rsidRPr="00946A82">
        <w:rPr>
          <w:b/>
          <w:noProof/>
        </w:rPr>
        <w:t>98</w:t>
      </w:r>
      <w:r w:rsidRPr="00946A82">
        <w:rPr>
          <w:noProof/>
        </w:rPr>
        <w:t>, 13948-53 (2001).</w:t>
      </w:r>
    </w:p>
    <w:p w14:paraId="1E82E464" w14:textId="77777777" w:rsidR="00946A82" w:rsidRPr="00946A82" w:rsidRDefault="00946A82" w:rsidP="00946A82">
      <w:pPr>
        <w:pStyle w:val="EndNoteBibliography"/>
        <w:spacing w:after="0"/>
        <w:ind w:left="720" w:hanging="720"/>
        <w:rPr>
          <w:noProof/>
        </w:rPr>
      </w:pPr>
      <w:r w:rsidRPr="00946A82">
        <w:rPr>
          <w:noProof/>
        </w:rPr>
        <w:t>30.</w:t>
      </w:r>
      <w:r w:rsidRPr="00946A82">
        <w:rPr>
          <w:noProof/>
        </w:rPr>
        <w:tab/>
        <w:t xml:space="preserve">Chao, D.L., Eck, J.T., Brash, D.E., Maley, C.C. &amp; Luebeck, E.G. Preneoplastic lesion growth driven by the death of adjacent normal stem cells. </w:t>
      </w:r>
      <w:r w:rsidRPr="00946A82">
        <w:rPr>
          <w:i/>
          <w:noProof/>
        </w:rPr>
        <w:t>Proc Natl Acad Sci U S A</w:t>
      </w:r>
      <w:r w:rsidRPr="00946A82">
        <w:rPr>
          <w:noProof/>
        </w:rPr>
        <w:t xml:space="preserve"> </w:t>
      </w:r>
      <w:r w:rsidRPr="00946A82">
        <w:rPr>
          <w:b/>
          <w:noProof/>
        </w:rPr>
        <w:t>105</w:t>
      </w:r>
      <w:r w:rsidRPr="00946A82">
        <w:rPr>
          <w:noProof/>
        </w:rPr>
        <w:t>, 15034-9 (2008).</w:t>
      </w:r>
    </w:p>
    <w:p w14:paraId="44BA5715" w14:textId="77777777" w:rsidR="00946A82" w:rsidRPr="00946A82" w:rsidRDefault="00946A82" w:rsidP="00946A82">
      <w:pPr>
        <w:pStyle w:val="EndNoteBibliography"/>
        <w:spacing w:after="0"/>
        <w:ind w:left="720" w:hanging="720"/>
        <w:rPr>
          <w:noProof/>
        </w:rPr>
      </w:pPr>
      <w:r w:rsidRPr="00946A82">
        <w:rPr>
          <w:noProof/>
        </w:rPr>
        <w:t>31.</w:t>
      </w:r>
      <w:r w:rsidRPr="00946A82">
        <w:rPr>
          <w:noProof/>
        </w:rPr>
        <w:tab/>
        <w:t>Brouxhon, S.</w:t>
      </w:r>
      <w:r w:rsidRPr="00946A82">
        <w:rPr>
          <w:i/>
          <w:noProof/>
        </w:rPr>
        <w:t xml:space="preserve"> et al.</w:t>
      </w:r>
      <w:r w:rsidRPr="00946A82">
        <w:rPr>
          <w:noProof/>
        </w:rPr>
        <w:t xml:space="preserve"> Deletion of prostaglandin E2 EP2 receptor protects against ultraviolet-induced carcinogenesis, but increases tumor aggressiveness. </w:t>
      </w:r>
      <w:r w:rsidRPr="00946A82">
        <w:rPr>
          <w:i/>
          <w:noProof/>
        </w:rPr>
        <w:t>J Invest Dermatol</w:t>
      </w:r>
      <w:r w:rsidRPr="00946A82">
        <w:rPr>
          <w:noProof/>
        </w:rPr>
        <w:t xml:space="preserve"> </w:t>
      </w:r>
      <w:r w:rsidRPr="00946A82">
        <w:rPr>
          <w:b/>
          <w:noProof/>
        </w:rPr>
        <w:t>127</w:t>
      </w:r>
      <w:r w:rsidRPr="00946A82">
        <w:rPr>
          <w:noProof/>
        </w:rPr>
        <w:t>, 439-46 (2007).</w:t>
      </w:r>
    </w:p>
    <w:p w14:paraId="36D2A3BE" w14:textId="77777777" w:rsidR="00946A82" w:rsidRPr="00946A82" w:rsidRDefault="00946A82" w:rsidP="00946A82">
      <w:pPr>
        <w:pStyle w:val="EndNoteBibliography"/>
        <w:spacing w:after="0"/>
        <w:ind w:left="720" w:hanging="720"/>
        <w:rPr>
          <w:noProof/>
        </w:rPr>
      </w:pPr>
      <w:r w:rsidRPr="00946A82">
        <w:rPr>
          <w:noProof/>
        </w:rPr>
        <w:t>32.</w:t>
      </w:r>
      <w:r w:rsidRPr="00946A82">
        <w:rPr>
          <w:noProof/>
        </w:rPr>
        <w:tab/>
        <w:t xml:space="preserve">Kang-Rotondo, C.H., Miller, C.C., Morrison, A.R. &amp; Pentland, A.P. Enhanced keratinocyte prostaglandin synthesis after UV injury is due to increased phospholipase activity. </w:t>
      </w:r>
      <w:r w:rsidRPr="00946A82">
        <w:rPr>
          <w:i/>
          <w:noProof/>
        </w:rPr>
        <w:t>Am J Physiol</w:t>
      </w:r>
      <w:r w:rsidRPr="00946A82">
        <w:rPr>
          <w:noProof/>
        </w:rPr>
        <w:t xml:space="preserve"> </w:t>
      </w:r>
      <w:r w:rsidRPr="00946A82">
        <w:rPr>
          <w:b/>
          <w:noProof/>
        </w:rPr>
        <w:t>264</w:t>
      </w:r>
      <w:r w:rsidRPr="00946A82">
        <w:rPr>
          <w:noProof/>
        </w:rPr>
        <w:t>, C396-401 (1993).</w:t>
      </w:r>
    </w:p>
    <w:p w14:paraId="24EE588A" w14:textId="77777777" w:rsidR="00946A82" w:rsidRPr="00946A82" w:rsidRDefault="00946A82" w:rsidP="00946A82">
      <w:pPr>
        <w:pStyle w:val="EndNoteBibliography"/>
        <w:spacing w:after="0"/>
        <w:ind w:left="720" w:hanging="720"/>
        <w:rPr>
          <w:noProof/>
        </w:rPr>
      </w:pPr>
      <w:r w:rsidRPr="00946A82">
        <w:rPr>
          <w:noProof/>
        </w:rPr>
        <w:t>33.</w:t>
      </w:r>
      <w:r w:rsidRPr="00946A82">
        <w:rPr>
          <w:noProof/>
        </w:rPr>
        <w:tab/>
        <w:t xml:space="preserve">Konger, R.L., Scott, G.A., Landt, Y., Ladenson, J.H. &amp; Pentland, A.P. Loss of the EP2 prostaglandin E2 receptor in immortalized human keratinocytes results in increased invasiveness and decreased paxillin expression. </w:t>
      </w:r>
      <w:r w:rsidRPr="00946A82">
        <w:rPr>
          <w:i/>
          <w:noProof/>
        </w:rPr>
        <w:t>Am J Pathol</w:t>
      </w:r>
      <w:r w:rsidRPr="00946A82">
        <w:rPr>
          <w:noProof/>
        </w:rPr>
        <w:t xml:space="preserve"> </w:t>
      </w:r>
      <w:r w:rsidRPr="00946A82">
        <w:rPr>
          <w:b/>
          <w:noProof/>
        </w:rPr>
        <w:t>161</w:t>
      </w:r>
      <w:r w:rsidRPr="00946A82">
        <w:rPr>
          <w:noProof/>
        </w:rPr>
        <w:t>, 2065-78 (2002).</w:t>
      </w:r>
    </w:p>
    <w:p w14:paraId="533F0C1C" w14:textId="77777777" w:rsidR="00946A82" w:rsidRPr="00946A82" w:rsidRDefault="00946A82" w:rsidP="00946A82">
      <w:pPr>
        <w:pStyle w:val="EndNoteBibliography"/>
        <w:spacing w:after="0"/>
        <w:ind w:left="720" w:hanging="720"/>
        <w:rPr>
          <w:noProof/>
        </w:rPr>
      </w:pPr>
      <w:r w:rsidRPr="00946A82">
        <w:rPr>
          <w:noProof/>
        </w:rPr>
        <w:t>34.</w:t>
      </w:r>
      <w:r w:rsidRPr="00946A82">
        <w:rPr>
          <w:noProof/>
        </w:rPr>
        <w:tab/>
        <w:t xml:space="preserve">Pentland, A.P., Mahoney, M., Jacobs, S.C. &amp; Holtzman, M.J. Enhanced prostaglandin synthesis after ultraviolet injury is mediated by endogenous histamine stimulation. A mechanism for irradiation erythema. </w:t>
      </w:r>
      <w:r w:rsidRPr="00946A82">
        <w:rPr>
          <w:i/>
          <w:noProof/>
        </w:rPr>
        <w:t>J Clin Invest</w:t>
      </w:r>
      <w:r w:rsidRPr="00946A82">
        <w:rPr>
          <w:noProof/>
        </w:rPr>
        <w:t xml:space="preserve"> </w:t>
      </w:r>
      <w:r w:rsidRPr="00946A82">
        <w:rPr>
          <w:b/>
          <w:noProof/>
        </w:rPr>
        <w:t>86</w:t>
      </w:r>
      <w:r w:rsidRPr="00946A82">
        <w:rPr>
          <w:noProof/>
        </w:rPr>
        <w:t>, 566-74 (1990).</w:t>
      </w:r>
    </w:p>
    <w:p w14:paraId="53661824" w14:textId="77777777" w:rsidR="00946A82" w:rsidRPr="00946A82" w:rsidRDefault="00946A82" w:rsidP="00946A82">
      <w:pPr>
        <w:pStyle w:val="EndNoteBibliography"/>
        <w:spacing w:after="0"/>
        <w:ind w:left="720" w:hanging="720"/>
        <w:rPr>
          <w:noProof/>
        </w:rPr>
      </w:pPr>
      <w:r w:rsidRPr="00946A82">
        <w:rPr>
          <w:noProof/>
        </w:rPr>
        <w:t>35.</w:t>
      </w:r>
      <w:r w:rsidRPr="00946A82">
        <w:rPr>
          <w:noProof/>
        </w:rPr>
        <w:tab/>
        <w:t xml:space="preserve">Merk, H.F. Topical diclofenac in the treatment of actinic keratoses. </w:t>
      </w:r>
      <w:r w:rsidRPr="00946A82">
        <w:rPr>
          <w:i/>
          <w:noProof/>
        </w:rPr>
        <w:t>Int J Dermatol</w:t>
      </w:r>
      <w:r w:rsidRPr="00946A82">
        <w:rPr>
          <w:noProof/>
        </w:rPr>
        <w:t xml:space="preserve"> </w:t>
      </w:r>
      <w:r w:rsidRPr="00946A82">
        <w:rPr>
          <w:b/>
          <w:noProof/>
        </w:rPr>
        <w:t>46</w:t>
      </w:r>
      <w:r w:rsidRPr="00946A82">
        <w:rPr>
          <w:noProof/>
        </w:rPr>
        <w:t>, 12-8 (2007).</w:t>
      </w:r>
    </w:p>
    <w:p w14:paraId="1DD865AE" w14:textId="77777777" w:rsidR="00946A82" w:rsidRPr="00946A82" w:rsidRDefault="00946A82" w:rsidP="00946A82">
      <w:pPr>
        <w:pStyle w:val="EndNoteBibliography"/>
        <w:spacing w:after="0"/>
        <w:ind w:left="720" w:hanging="720"/>
        <w:rPr>
          <w:noProof/>
        </w:rPr>
      </w:pPr>
      <w:r w:rsidRPr="00946A82">
        <w:rPr>
          <w:noProof/>
        </w:rPr>
        <w:t>36.</w:t>
      </w:r>
      <w:r w:rsidRPr="00946A82">
        <w:rPr>
          <w:noProof/>
        </w:rPr>
        <w:tab/>
        <w:t xml:space="preserve">Tomasetti, C., Vogelstein, B. &amp; Parmigiani, G. Half or more of the somatic mutations in cancers of self-renewing tissues originate prior to tumor initiation. </w:t>
      </w:r>
      <w:r w:rsidRPr="00946A82">
        <w:rPr>
          <w:i/>
          <w:noProof/>
        </w:rPr>
        <w:t>Proc Natl Acad Sci U S A</w:t>
      </w:r>
      <w:r w:rsidRPr="00946A82">
        <w:rPr>
          <w:noProof/>
        </w:rPr>
        <w:t xml:space="preserve"> </w:t>
      </w:r>
      <w:r w:rsidRPr="00946A82">
        <w:rPr>
          <w:b/>
          <w:noProof/>
        </w:rPr>
        <w:t>110</w:t>
      </w:r>
      <w:r w:rsidRPr="00946A82">
        <w:rPr>
          <w:noProof/>
        </w:rPr>
        <w:t>, 1999-2004 (2013).</w:t>
      </w:r>
    </w:p>
    <w:p w14:paraId="2B349B50" w14:textId="77777777" w:rsidR="00946A82" w:rsidRPr="00946A82" w:rsidRDefault="00946A82" w:rsidP="00946A82">
      <w:pPr>
        <w:pStyle w:val="EndNoteBibliography"/>
        <w:spacing w:after="0"/>
        <w:ind w:left="720" w:hanging="720"/>
        <w:rPr>
          <w:noProof/>
        </w:rPr>
      </w:pPr>
      <w:r w:rsidRPr="00946A82">
        <w:rPr>
          <w:noProof/>
        </w:rPr>
        <w:t>37.</w:t>
      </w:r>
      <w:r w:rsidRPr="00946A82">
        <w:rPr>
          <w:noProof/>
        </w:rPr>
        <w:tab/>
        <w:t xml:space="preserve">Gatenby, R.A., Cunningham, J.J. &amp; Brown, J.S. Evolutionary triage governs fitness in driver and passenger mutations and suggests targeting never mutations. </w:t>
      </w:r>
      <w:r w:rsidRPr="00946A82">
        <w:rPr>
          <w:i/>
          <w:noProof/>
        </w:rPr>
        <w:t>Nat Commun</w:t>
      </w:r>
      <w:r w:rsidRPr="00946A82">
        <w:rPr>
          <w:noProof/>
        </w:rPr>
        <w:t xml:space="preserve"> </w:t>
      </w:r>
      <w:r w:rsidRPr="00946A82">
        <w:rPr>
          <w:b/>
          <w:noProof/>
        </w:rPr>
        <w:t>5</w:t>
      </w:r>
      <w:r w:rsidRPr="00946A82">
        <w:rPr>
          <w:noProof/>
        </w:rPr>
        <w:t>, 5499 (2014).</w:t>
      </w:r>
    </w:p>
    <w:p w14:paraId="57D0776F" w14:textId="77777777" w:rsidR="00946A82" w:rsidRPr="00946A82" w:rsidRDefault="00946A82" w:rsidP="00946A82">
      <w:pPr>
        <w:pStyle w:val="EndNoteBibliography"/>
        <w:spacing w:after="0"/>
        <w:ind w:left="720" w:hanging="720"/>
        <w:rPr>
          <w:noProof/>
        </w:rPr>
      </w:pPr>
      <w:r w:rsidRPr="00946A82">
        <w:rPr>
          <w:noProof/>
        </w:rPr>
        <w:t>38.</w:t>
      </w:r>
      <w:r w:rsidRPr="00946A82">
        <w:rPr>
          <w:noProof/>
        </w:rPr>
        <w:tab/>
        <w:t>Andor, N.</w:t>
      </w:r>
      <w:r w:rsidRPr="00946A82">
        <w:rPr>
          <w:i/>
          <w:noProof/>
        </w:rPr>
        <w:t xml:space="preserve"> et al.</w:t>
      </w:r>
      <w:r w:rsidRPr="00946A82">
        <w:rPr>
          <w:noProof/>
        </w:rPr>
        <w:t xml:space="preserve"> Pan-cancer analysis of the extent and consequences of intratumor heterogeneity. </w:t>
      </w:r>
      <w:r w:rsidRPr="00946A82">
        <w:rPr>
          <w:i/>
          <w:noProof/>
        </w:rPr>
        <w:t>Nat Med</w:t>
      </w:r>
      <w:r w:rsidRPr="00946A82">
        <w:rPr>
          <w:noProof/>
        </w:rPr>
        <w:t xml:space="preserve"> </w:t>
      </w:r>
      <w:r w:rsidRPr="00946A82">
        <w:rPr>
          <w:b/>
          <w:noProof/>
        </w:rPr>
        <w:t>22</w:t>
      </w:r>
      <w:r w:rsidRPr="00946A82">
        <w:rPr>
          <w:noProof/>
        </w:rPr>
        <w:t>, 105-13 (2016).</w:t>
      </w:r>
    </w:p>
    <w:p w14:paraId="77CDE288" w14:textId="77777777" w:rsidR="00946A82" w:rsidRPr="00946A82" w:rsidRDefault="00946A82" w:rsidP="00946A82">
      <w:pPr>
        <w:pStyle w:val="EndNoteBibliography"/>
        <w:spacing w:after="0"/>
        <w:ind w:left="720" w:hanging="720"/>
        <w:rPr>
          <w:noProof/>
        </w:rPr>
      </w:pPr>
      <w:r w:rsidRPr="00946A82">
        <w:rPr>
          <w:noProof/>
        </w:rPr>
        <w:t>39.</w:t>
      </w:r>
      <w:r w:rsidRPr="00946A82">
        <w:rPr>
          <w:noProof/>
        </w:rPr>
        <w:tab/>
        <w:t xml:space="preserve">Di Gregorio, A., Bowling, S. &amp; Rodriguez, T.A. Cell Competition and Its Role in the Regulation of Cell Fitness from Development to Cancer. </w:t>
      </w:r>
      <w:r w:rsidRPr="00946A82">
        <w:rPr>
          <w:i/>
          <w:noProof/>
        </w:rPr>
        <w:t>Dev Cell</w:t>
      </w:r>
      <w:r w:rsidRPr="00946A82">
        <w:rPr>
          <w:noProof/>
        </w:rPr>
        <w:t xml:space="preserve"> </w:t>
      </w:r>
      <w:r w:rsidRPr="00946A82">
        <w:rPr>
          <w:b/>
          <w:noProof/>
        </w:rPr>
        <w:t>38</w:t>
      </w:r>
      <w:r w:rsidRPr="00946A82">
        <w:rPr>
          <w:noProof/>
        </w:rPr>
        <w:t>, 621-34 (2016).</w:t>
      </w:r>
    </w:p>
    <w:p w14:paraId="507BA199" w14:textId="77777777" w:rsidR="00946A82" w:rsidRPr="00946A82" w:rsidRDefault="00946A82" w:rsidP="00946A82">
      <w:pPr>
        <w:pStyle w:val="EndNoteBibliography"/>
        <w:spacing w:after="0"/>
        <w:ind w:left="720" w:hanging="720"/>
        <w:rPr>
          <w:noProof/>
        </w:rPr>
      </w:pPr>
      <w:r w:rsidRPr="00946A82">
        <w:rPr>
          <w:noProof/>
        </w:rPr>
        <w:t>40.</w:t>
      </w:r>
      <w:r w:rsidRPr="00946A82">
        <w:rPr>
          <w:noProof/>
        </w:rPr>
        <w:tab/>
        <w:t>Liu, N.</w:t>
      </w:r>
      <w:r w:rsidRPr="00946A82">
        <w:rPr>
          <w:i/>
          <w:noProof/>
        </w:rPr>
        <w:t xml:space="preserve"> et al.</w:t>
      </w:r>
      <w:r w:rsidRPr="00946A82">
        <w:rPr>
          <w:noProof/>
        </w:rPr>
        <w:t xml:space="preserve"> Stem cell competition orchestrates skin homeostasis and ageing. </w:t>
      </w:r>
      <w:r w:rsidRPr="00946A82">
        <w:rPr>
          <w:i/>
          <w:noProof/>
        </w:rPr>
        <w:t>Nature</w:t>
      </w:r>
      <w:r w:rsidRPr="00946A82">
        <w:rPr>
          <w:noProof/>
        </w:rPr>
        <w:t xml:space="preserve"> </w:t>
      </w:r>
      <w:r w:rsidRPr="00946A82">
        <w:rPr>
          <w:b/>
          <w:noProof/>
        </w:rPr>
        <w:t>568</w:t>
      </w:r>
      <w:r w:rsidRPr="00946A82">
        <w:rPr>
          <w:noProof/>
        </w:rPr>
        <w:t>, 344-350 (2019).</w:t>
      </w:r>
    </w:p>
    <w:p w14:paraId="5FE1CEE2" w14:textId="77777777" w:rsidR="00946A82" w:rsidRPr="00946A82" w:rsidRDefault="00946A82" w:rsidP="00946A82">
      <w:pPr>
        <w:pStyle w:val="EndNoteBibliography"/>
        <w:spacing w:after="0"/>
        <w:ind w:left="720" w:hanging="720"/>
        <w:rPr>
          <w:noProof/>
        </w:rPr>
      </w:pPr>
      <w:r w:rsidRPr="00946A82">
        <w:rPr>
          <w:noProof/>
        </w:rPr>
        <w:t>41.</w:t>
      </w:r>
      <w:r w:rsidRPr="00946A82">
        <w:rPr>
          <w:noProof/>
        </w:rPr>
        <w:tab/>
        <w:t>Ellis, S.J.</w:t>
      </w:r>
      <w:r w:rsidRPr="00946A82">
        <w:rPr>
          <w:i/>
          <w:noProof/>
        </w:rPr>
        <w:t xml:space="preserve"> et al.</w:t>
      </w:r>
      <w:r w:rsidRPr="00946A82">
        <w:rPr>
          <w:noProof/>
        </w:rPr>
        <w:t xml:space="preserve"> Distinct modes of cell competition shape mammalian tissue morphogenesis. </w:t>
      </w:r>
      <w:r w:rsidRPr="00946A82">
        <w:rPr>
          <w:i/>
          <w:noProof/>
        </w:rPr>
        <w:t>Nature</w:t>
      </w:r>
      <w:r w:rsidRPr="00946A82">
        <w:rPr>
          <w:noProof/>
        </w:rPr>
        <w:t xml:space="preserve"> </w:t>
      </w:r>
      <w:r w:rsidRPr="00946A82">
        <w:rPr>
          <w:b/>
          <w:noProof/>
        </w:rPr>
        <w:t>569</w:t>
      </w:r>
      <w:r w:rsidRPr="00946A82">
        <w:rPr>
          <w:noProof/>
        </w:rPr>
        <w:t>, 497-502 (2019).</w:t>
      </w:r>
    </w:p>
    <w:p w14:paraId="48ADF581" w14:textId="77777777" w:rsidR="00946A82" w:rsidRPr="00946A82" w:rsidRDefault="00946A82" w:rsidP="00946A82">
      <w:pPr>
        <w:pStyle w:val="EndNoteBibliography"/>
        <w:spacing w:after="0"/>
        <w:ind w:left="720" w:hanging="720"/>
        <w:rPr>
          <w:noProof/>
        </w:rPr>
      </w:pPr>
      <w:r w:rsidRPr="00946A82">
        <w:rPr>
          <w:noProof/>
        </w:rPr>
        <w:t>42.</w:t>
      </w:r>
      <w:r w:rsidRPr="00946A82">
        <w:rPr>
          <w:noProof/>
        </w:rPr>
        <w:tab/>
        <w:t>Madan, E.</w:t>
      </w:r>
      <w:r w:rsidRPr="00946A82">
        <w:rPr>
          <w:i/>
          <w:noProof/>
        </w:rPr>
        <w:t xml:space="preserve"> et al.</w:t>
      </w:r>
      <w:r w:rsidRPr="00946A82">
        <w:rPr>
          <w:noProof/>
        </w:rPr>
        <w:t xml:space="preserve"> Flower isoforms promote competitive growth in cancer. </w:t>
      </w:r>
      <w:r w:rsidRPr="00946A82">
        <w:rPr>
          <w:i/>
          <w:noProof/>
        </w:rPr>
        <w:t>Nature</w:t>
      </w:r>
      <w:r w:rsidRPr="00946A82">
        <w:rPr>
          <w:noProof/>
        </w:rPr>
        <w:t xml:space="preserve"> </w:t>
      </w:r>
      <w:r w:rsidRPr="00946A82">
        <w:rPr>
          <w:b/>
          <w:noProof/>
        </w:rPr>
        <w:t>572</w:t>
      </w:r>
      <w:r w:rsidRPr="00946A82">
        <w:rPr>
          <w:noProof/>
        </w:rPr>
        <w:t>, 260-264 (2019).</w:t>
      </w:r>
    </w:p>
    <w:p w14:paraId="06A9F7FD" w14:textId="77777777" w:rsidR="00946A82" w:rsidRPr="00946A82" w:rsidRDefault="00946A82" w:rsidP="00946A82">
      <w:pPr>
        <w:pStyle w:val="EndNoteBibliography"/>
        <w:spacing w:after="0"/>
        <w:ind w:left="720" w:hanging="720"/>
        <w:rPr>
          <w:noProof/>
        </w:rPr>
      </w:pPr>
      <w:r w:rsidRPr="00946A82">
        <w:rPr>
          <w:noProof/>
        </w:rPr>
        <w:t>43.</w:t>
      </w:r>
      <w:r w:rsidRPr="00946A82">
        <w:rPr>
          <w:noProof/>
        </w:rPr>
        <w:tab/>
        <w:t xml:space="preserve">Gatenby, R.A., Zhang, J. &amp; Brown, J.S. First Strike-Second Strike Strategies in Metastatic Cancer: Lessons from the Evolutionary Dynamics of Extinction. </w:t>
      </w:r>
      <w:r w:rsidRPr="00946A82">
        <w:rPr>
          <w:i/>
          <w:noProof/>
        </w:rPr>
        <w:t>Cancer Res</w:t>
      </w:r>
      <w:r w:rsidRPr="00946A82">
        <w:rPr>
          <w:noProof/>
        </w:rPr>
        <w:t xml:space="preserve"> </w:t>
      </w:r>
      <w:r w:rsidRPr="00946A82">
        <w:rPr>
          <w:b/>
          <w:noProof/>
        </w:rPr>
        <w:t>79</w:t>
      </w:r>
      <w:r w:rsidRPr="00946A82">
        <w:rPr>
          <w:noProof/>
        </w:rPr>
        <w:t>, 3174-3177 (2019).</w:t>
      </w:r>
    </w:p>
    <w:p w14:paraId="0F6436FF" w14:textId="77777777" w:rsidR="00946A82" w:rsidRPr="00946A82" w:rsidRDefault="00946A82" w:rsidP="00946A82">
      <w:pPr>
        <w:pStyle w:val="EndNoteBibliography"/>
        <w:spacing w:after="0"/>
        <w:ind w:left="720" w:hanging="720"/>
        <w:rPr>
          <w:noProof/>
        </w:rPr>
      </w:pPr>
      <w:r w:rsidRPr="00946A82">
        <w:rPr>
          <w:noProof/>
        </w:rPr>
        <w:t>44.</w:t>
      </w:r>
      <w:r w:rsidRPr="00946A82">
        <w:rPr>
          <w:noProof/>
        </w:rPr>
        <w:tab/>
        <w:t xml:space="preserve">Stankova, K., Brown, J.S., Dalton, W.S. &amp; Gatenby, R.A. Optimizing Cancer Treatment Using Game Theory: A Review. </w:t>
      </w:r>
      <w:r w:rsidRPr="00946A82">
        <w:rPr>
          <w:i/>
          <w:noProof/>
        </w:rPr>
        <w:t>JAMA Oncol</w:t>
      </w:r>
      <w:r w:rsidRPr="00946A82">
        <w:rPr>
          <w:noProof/>
        </w:rPr>
        <w:t xml:space="preserve"> </w:t>
      </w:r>
      <w:r w:rsidRPr="00946A82">
        <w:rPr>
          <w:b/>
          <w:noProof/>
        </w:rPr>
        <w:t>5</w:t>
      </w:r>
      <w:r w:rsidRPr="00946A82">
        <w:rPr>
          <w:noProof/>
        </w:rPr>
        <w:t>, 96-103 (2019).</w:t>
      </w:r>
    </w:p>
    <w:p w14:paraId="7D8A3656" w14:textId="77777777" w:rsidR="00946A82" w:rsidRPr="00946A82" w:rsidRDefault="00946A82" w:rsidP="00946A82">
      <w:pPr>
        <w:pStyle w:val="EndNoteBibliography"/>
        <w:spacing w:after="0"/>
        <w:ind w:left="720" w:hanging="720"/>
        <w:rPr>
          <w:noProof/>
        </w:rPr>
      </w:pPr>
      <w:r w:rsidRPr="00946A82">
        <w:rPr>
          <w:noProof/>
        </w:rPr>
        <w:t>45.</w:t>
      </w:r>
      <w:r w:rsidRPr="00946A82">
        <w:rPr>
          <w:noProof/>
        </w:rPr>
        <w:tab/>
        <w:t>Kim, E.</w:t>
      </w:r>
      <w:r w:rsidRPr="00946A82">
        <w:rPr>
          <w:i/>
          <w:noProof/>
        </w:rPr>
        <w:t xml:space="preserve"> et al.</w:t>
      </w:r>
      <w:r w:rsidRPr="00946A82">
        <w:rPr>
          <w:noProof/>
        </w:rPr>
        <w:t xml:space="preserve"> Senescent fibroblasts in melanoma initiation and progression: an integrated theoretical, experimental, and clinical approach. </w:t>
      </w:r>
      <w:r w:rsidRPr="00946A82">
        <w:rPr>
          <w:i/>
          <w:noProof/>
        </w:rPr>
        <w:t>Cancer Res</w:t>
      </w:r>
      <w:r w:rsidRPr="00946A82">
        <w:rPr>
          <w:noProof/>
        </w:rPr>
        <w:t xml:space="preserve"> </w:t>
      </w:r>
      <w:r w:rsidRPr="00946A82">
        <w:rPr>
          <w:b/>
          <w:noProof/>
        </w:rPr>
        <w:t>73</w:t>
      </w:r>
      <w:r w:rsidRPr="00946A82">
        <w:rPr>
          <w:noProof/>
        </w:rPr>
        <w:t>, 6874-85 (2013).</w:t>
      </w:r>
    </w:p>
    <w:p w14:paraId="2ED0B8A6" w14:textId="77777777" w:rsidR="00946A82" w:rsidRPr="00946A82" w:rsidRDefault="00946A82" w:rsidP="00946A82">
      <w:pPr>
        <w:pStyle w:val="EndNoteBibliography"/>
        <w:spacing w:after="0"/>
        <w:ind w:left="720" w:hanging="720"/>
        <w:rPr>
          <w:noProof/>
        </w:rPr>
      </w:pPr>
      <w:r w:rsidRPr="00946A82">
        <w:rPr>
          <w:noProof/>
        </w:rPr>
        <w:t>46.</w:t>
      </w:r>
      <w:r w:rsidRPr="00946A82">
        <w:rPr>
          <w:noProof/>
        </w:rPr>
        <w:tab/>
        <w:t xml:space="preserve">Picco, N., Sahai, E., Maini, P.K. &amp; Anderson, A.R.A. Integrating Models to Quantify Environment-Mediated Drug Resistance. </w:t>
      </w:r>
      <w:r w:rsidRPr="00946A82">
        <w:rPr>
          <w:i/>
          <w:noProof/>
        </w:rPr>
        <w:t>Cancer Res</w:t>
      </w:r>
      <w:r w:rsidRPr="00946A82">
        <w:rPr>
          <w:noProof/>
        </w:rPr>
        <w:t xml:space="preserve"> </w:t>
      </w:r>
      <w:r w:rsidRPr="00946A82">
        <w:rPr>
          <w:b/>
          <w:noProof/>
        </w:rPr>
        <w:t>77</w:t>
      </w:r>
      <w:r w:rsidRPr="00946A82">
        <w:rPr>
          <w:noProof/>
        </w:rPr>
        <w:t>, 5409-5418 (2017).</w:t>
      </w:r>
    </w:p>
    <w:p w14:paraId="50F01719" w14:textId="77777777" w:rsidR="00946A82" w:rsidRPr="00946A82" w:rsidRDefault="00946A82" w:rsidP="00946A82">
      <w:pPr>
        <w:pStyle w:val="EndNoteBibliography"/>
        <w:spacing w:after="0"/>
        <w:ind w:left="720" w:hanging="720"/>
        <w:rPr>
          <w:noProof/>
        </w:rPr>
      </w:pPr>
      <w:r w:rsidRPr="00946A82">
        <w:rPr>
          <w:noProof/>
        </w:rPr>
        <w:t>47.</w:t>
      </w:r>
      <w:r w:rsidRPr="00946A82">
        <w:rPr>
          <w:noProof/>
        </w:rPr>
        <w:tab/>
        <w:t xml:space="preserve">Cai, D., Cohen, K.B., Luo, T., Lichtman, J.W. &amp; Sanes, J.R. Improved tools for the Brainbow toolbox. </w:t>
      </w:r>
      <w:r w:rsidRPr="00946A82">
        <w:rPr>
          <w:i/>
          <w:noProof/>
        </w:rPr>
        <w:t>Nat Methods</w:t>
      </w:r>
      <w:r w:rsidRPr="00946A82">
        <w:rPr>
          <w:noProof/>
        </w:rPr>
        <w:t xml:space="preserve"> </w:t>
      </w:r>
      <w:r w:rsidRPr="00946A82">
        <w:rPr>
          <w:b/>
          <w:noProof/>
        </w:rPr>
        <w:t>10</w:t>
      </w:r>
      <w:r w:rsidRPr="00946A82">
        <w:rPr>
          <w:noProof/>
        </w:rPr>
        <w:t>, 540-7 (2013).</w:t>
      </w:r>
    </w:p>
    <w:p w14:paraId="43FF92FC" w14:textId="77777777" w:rsidR="00946A82" w:rsidRPr="00946A82" w:rsidRDefault="00946A82" w:rsidP="00946A82">
      <w:pPr>
        <w:pStyle w:val="EndNoteBibliography"/>
        <w:spacing w:after="0"/>
        <w:ind w:left="720" w:hanging="720"/>
        <w:rPr>
          <w:noProof/>
        </w:rPr>
      </w:pPr>
      <w:r w:rsidRPr="00946A82">
        <w:rPr>
          <w:noProof/>
        </w:rPr>
        <w:t>48.</w:t>
      </w:r>
      <w:r w:rsidRPr="00946A82">
        <w:rPr>
          <w:noProof/>
        </w:rPr>
        <w:tab/>
        <w:t xml:space="preserve">Vasioukhin, V., Degenstein, L., Wise, B. &amp; Fuchs, E. The magical touch: genome targeting in epidermal stem cells induced by tamoxifen application to mouse skin. </w:t>
      </w:r>
      <w:r w:rsidRPr="00946A82">
        <w:rPr>
          <w:i/>
          <w:noProof/>
        </w:rPr>
        <w:t>Proc Natl Acad Sci U S A</w:t>
      </w:r>
      <w:r w:rsidRPr="00946A82">
        <w:rPr>
          <w:noProof/>
        </w:rPr>
        <w:t xml:space="preserve"> </w:t>
      </w:r>
      <w:r w:rsidRPr="00946A82">
        <w:rPr>
          <w:b/>
          <w:noProof/>
        </w:rPr>
        <w:t>96</w:t>
      </w:r>
      <w:r w:rsidRPr="00946A82">
        <w:rPr>
          <w:noProof/>
        </w:rPr>
        <w:t>, 8551-6 (1999).</w:t>
      </w:r>
    </w:p>
    <w:p w14:paraId="7FA239BF" w14:textId="77777777" w:rsidR="00946A82" w:rsidRPr="00946A82" w:rsidRDefault="00946A82" w:rsidP="00946A82">
      <w:pPr>
        <w:pStyle w:val="EndNoteBibliography"/>
        <w:spacing w:after="0"/>
        <w:ind w:left="720" w:hanging="720"/>
        <w:rPr>
          <w:noProof/>
        </w:rPr>
      </w:pPr>
      <w:r w:rsidRPr="00946A82">
        <w:rPr>
          <w:noProof/>
        </w:rPr>
        <w:t>49.</w:t>
      </w:r>
      <w:r w:rsidRPr="00946A82">
        <w:rPr>
          <w:noProof/>
        </w:rPr>
        <w:tab/>
        <w:t>Vin, H.</w:t>
      </w:r>
      <w:r w:rsidRPr="00946A82">
        <w:rPr>
          <w:i/>
          <w:noProof/>
        </w:rPr>
        <w:t xml:space="preserve"> et al.</w:t>
      </w:r>
      <w:r w:rsidRPr="00946A82">
        <w:rPr>
          <w:noProof/>
        </w:rPr>
        <w:t xml:space="preserve"> Sorafenib Suppresses JNK-Dependent Apoptosis through Inhibition of ZAK. </w:t>
      </w:r>
      <w:r w:rsidRPr="00946A82">
        <w:rPr>
          <w:i/>
          <w:noProof/>
        </w:rPr>
        <w:t>Mol Cancer Ther</w:t>
      </w:r>
      <w:r w:rsidRPr="00946A82">
        <w:rPr>
          <w:noProof/>
        </w:rPr>
        <w:t xml:space="preserve"> </w:t>
      </w:r>
      <w:r w:rsidRPr="00946A82">
        <w:rPr>
          <w:b/>
          <w:noProof/>
        </w:rPr>
        <w:t>13</w:t>
      </w:r>
      <w:r w:rsidRPr="00946A82">
        <w:rPr>
          <w:noProof/>
        </w:rPr>
        <w:t>, 221-9 (2014).</w:t>
      </w:r>
    </w:p>
    <w:p w14:paraId="4A2345F8" w14:textId="77777777" w:rsidR="00946A82" w:rsidRPr="00946A82" w:rsidRDefault="00946A82" w:rsidP="00946A82">
      <w:pPr>
        <w:pStyle w:val="EndNoteBibliography"/>
        <w:spacing w:after="0"/>
        <w:ind w:left="720" w:hanging="720"/>
        <w:rPr>
          <w:noProof/>
        </w:rPr>
      </w:pPr>
      <w:r w:rsidRPr="00946A82">
        <w:rPr>
          <w:noProof/>
        </w:rPr>
        <w:t>50.</w:t>
      </w:r>
      <w:r w:rsidRPr="00946A82">
        <w:rPr>
          <w:noProof/>
        </w:rPr>
        <w:tab/>
        <w:t>Vin, H.</w:t>
      </w:r>
      <w:r w:rsidRPr="00946A82">
        <w:rPr>
          <w:i/>
          <w:noProof/>
        </w:rPr>
        <w:t xml:space="preserve"> et al.</w:t>
      </w:r>
      <w:r w:rsidRPr="00946A82">
        <w:rPr>
          <w:noProof/>
        </w:rPr>
        <w:t xml:space="preserve"> BRAF inhibitors suppress apoptosis through off-target inhibition of JNK signaling. </w:t>
      </w:r>
      <w:r w:rsidRPr="00946A82">
        <w:rPr>
          <w:i/>
          <w:noProof/>
        </w:rPr>
        <w:t>Elife</w:t>
      </w:r>
      <w:r w:rsidRPr="00946A82">
        <w:rPr>
          <w:noProof/>
        </w:rPr>
        <w:t xml:space="preserve"> </w:t>
      </w:r>
      <w:r w:rsidRPr="00946A82">
        <w:rPr>
          <w:b/>
          <w:noProof/>
        </w:rPr>
        <w:t>2</w:t>
      </w:r>
      <w:r w:rsidRPr="00946A82">
        <w:rPr>
          <w:noProof/>
        </w:rPr>
        <w:t>, e00969 (2013).</w:t>
      </w:r>
    </w:p>
    <w:p w14:paraId="233C28D3" w14:textId="77777777" w:rsidR="00946A82" w:rsidRPr="00946A82" w:rsidRDefault="00946A82" w:rsidP="00946A82">
      <w:pPr>
        <w:pStyle w:val="EndNoteBibliography"/>
        <w:spacing w:after="0"/>
        <w:ind w:left="720" w:hanging="720"/>
        <w:rPr>
          <w:noProof/>
        </w:rPr>
      </w:pPr>
      <w:r w:rsidRPr="00946A82">
        <w:rPr>
          <w:noProof/>
        </w:rPr>
        <w:t>51.</w:t>
      </w:r>
      <w:r w:rsidRPr="00946A82">
        <w:rPr>
          <w:noProof/>
        </w:rPr>
        <w:tab/>
        <w:t xml:space="preserve">Gonzalez, R.C. &amp; Woods, R.E. </w:t>
      </w:r>
      <w:r w:rsidRPr="00946A82">
        <w:rPr>
          <w:i/>
          <w:noProof/>
        </w:rPr>
        <w:t>Digital Image Processing (3rd Edition)</w:t>
      </w:r>
      <w:r w:rsidRPr="00946A82">
        <w:rPr>
          <w:noProof/>
        </w:rPr>
        <w:t>, (Prentice-Hall, Inc., 2006).</w:t>
      </w:r>
    </w:p>
    <w:p w14:paraId="7F67B89D" w14:textId="77777777" w:rsidR="00946A82" w:rsidRPr="00946A82" w:rsidRDefault="00946A82" w:rsidP="00946A82">
      <w:pPr>
        <w:pStyle w:val="EndNoteBibliography"/>
        <w:spacing w:after="0"/>
        <w:ind w:left="720" w:hanging="720"/>
        <w:rPr>
          <w:noProof/>
        </w:rPr>
      </w:pPr>
      <w:r w:rsidRPr="00946A82">
        <w:rPr>
          <w:noProof/>
        </w:rPr>
        <w:t>52.</w:t>
      </w:r>
      <w:r w:rsidRPr="00946A82">
        <w:rPr>
          <w:noProof/>
        </w:rPr>
        <w:tab/>
        <w:t xml:space="preserve">Otsu, N. A Threshold Selection Method from Gray-Level Histograms. </w:t>
      </w:r>
      <w:r w:rsidRPr="00946A82">
        <w:rPr>
          <w:i/>
          <w:noProof/>
        </w:rPr>
        <w:t>IEEE Transactions on Systems, Man and Cybernetics</w:t>
      </w:r>
      <w:r w:rsidRPr="00946A82">
        <w:rPr>
          <w:noProof/>
        </w:rPr>
        <w:t xml:space="preserve"> </w:t>
      </w:r>
      <w:r w:rsidRPr="00946A82">
        <w:rPr>
          <w:b/>
          <w:noProof/>
        </w:rPr>
        <w:t>9</w:t>
      </w:r>
      <w:r w:rsidRPr="00946A82">
        <w:rPr>
          <w:noProof/>
        </w:rPr>
        <w:t>, 62-66 (1979).</w:t>
      </w:r>
    </w:p>
    <w:p w14:paraId="45CFA0AD" w14:textId="77777777" w:rsidR="00946A82" w:rsidRPr="00946A82" w:rsidRDefault="00946A82" w:rsidP="00946A82">
      <w:pPr>
        <w:pStyle w:val="EndNoteBibliography"/>
        <w:spacing w:after="0"/>
        <w:ind w:left="720" w:hanging="720"/>
        <w:rPr>
          <w:noProof/>
        </w:rPr>
      </w:pPr>
      <w:r w:rsidRPr="00946A82">
        <w:rPr>
          <w:noProof/>
        </w:rPr>
        <w:t>53.</w:t>
      </w:r>
      <w:r w:rsidRPr="00946A82">
        <w:rPr>
          <w:noProof/>
        </w:rPr>
        <w:tab/>
        <w:t xml:space="preserve">Gonzalez, R.C. &amp; Woods, R.E. </w:t>
      </w:r>
      <w:r w:rsidRPr="00946A82">
        <w:rPr>
          <w:i/>
          <w:noProof/>
        </w:rPr>
        <w:t>Digital image processing</w:t>
      </w:r>
      <w:r w:rsidRPr="00946A82">
        <w:rPr>
          <w:noProof/>
        </w:rPr>
        <w:t>, xvi, 1168 pages (Pearson, New York, NY, 2018).</w:t>
      </w:r>
    </w:p>
    <w:p w14:paraId="32DCBE93" w14:textId="77777777" w:rsidR="00946A82" w:rsidRPr="00946A82" w:rsidRDefault="00946A82" w:rsidP="00946A82">
      <w:pPr>
        <w:pStyle w:val="EndNoteBibliography"/>
        <w:spacing w:after="0"/>
        <w:ind w:left="720" w:hanging="720"/>
        <w:rPr>
          <w:noProof/>
        </w:rPr>
      </w:pPr>
      <w:r w:rsidRPr="00946A82">
        <w:rPr>
          <w:noProof/>
        </w:rPr>
        <w:t>54.</w:t>
      </w:r>
      <w:r w:rsidRPr="00946A82">
        <w:rPr>
          <w:noProof/>
        </w:rPr>
        <w:tab/>
        <w:t xml:space="preserve">Otsu, N. A Threshold Selection Method from Gray-Level Histograms. </w:t>
      </w:r>
      <w:r w:rsidRPr="00946A82">
        <w:rPr>
          <w:i/>
          <w:noProof/>
        </w:rPr>
        <w:t>IEEE Transactions on Systems, Man, and Cybernetics</w:t>
      </w:r>
      <w:r w:rsidRPr="00946A82">
        <w:rPr>
          <w:noProof/>
        </w:rPr>
        <w:t xml:space="preserve"> </w:t>
      </w:r>
      <w:r w:rsidRPr="00946A82">
        <w:rPr>
          <w:b/>
          <w:noProof/>
        </w:rPr>
        <w:t>9</w:t>
      </w:r>
      <w:r w:rsidRPr="00946A82">
        <w:rPr>
          <w:noProof/>
        </w:rPr>
        <w:t>, 62-66 (1979).</w:t>
      </w:r>
    </w:p>
    <w:p w14:paraId="22AB2F57" w14:textId="77777777" w:rsidR="00946A82" w:rsidRPr="00946A82" w:rsidRDefault="00946A82" w:rsidP="00946A82">
      <w:pPr>
        <w:pStyle w:val="EndNoteBibliography"/>
        <w:spacing w:after="0"/>
        <w:ind w:left="720" w:hanging="720"/>
        <w:rPr>
          <w:noProof/>
        </w:rPr>
      </w:pPr>
      <w:r w:rsidRPr="00946A82">
        <w:rPr>
          <w:noProof/>
        </w:rPr>
        <w:t>55.</w:t>
      </w:r>
      <w:r w:rsidRPr="00946A82">
        <w:rPr>
          <w:noProof/>
        </w:rPr>
        <w:tab/>
        <w:t xml:space="preserve">Reeves, M.Q., Kandyba, E., Harris, S., Del Rosario, R. &amp; Balmain, A. Multicolour lineage tracing reveals clonal dynamics of squamous carcinoma evolution from initiation to metastasis. </w:t>
      </w:r>
      <w:r w:rsidRPr="00946A82">
        <w:rPr>
          <w:i/>
          <w:noProof/>
        </w:rPr>
        <w:t>Nat Cell Biol</w:t>
      </w:r>
      <w:r w:rsidRPr="00946A82">
        <w:rPr>
          <w:noProof/>
        </w:rPr>
        <w:t xml:space="preserve"> </w:t>
      </w:r>
      <w:r w:rsidRPr="00946A82">
        <w:rPr>
          <w:b/>
          <w:noProof/>
        </w:rPr>
        <w:t>20</w:t>
      </w:r>
      <w:r w:rsidRPr="00946A82">
        <w:rPr>
          <w:noProof/>
        </w:rPr>
        <w:t>, 699-709 (2018).</w:t>
      </w:r>
    </w:p>
    <w:p w14:paraId="227FD13B" w14:textId="77777777" w:rsidR="00946A82" w:rsidRPr="00946A82" w:rsidRDefault="00946A82" w:rsidP="00946A82">
      <w:pPr>
        <w:pStyle w:val="EndNoteBibliography"/>
        <w:spacing w:after="0"/>
        <w:ind w:left="720" w:hanging="720"/>
        <w:rPr>
          <w:noProof/>
        </w:rPr>
      </w:pPr>
      <w:r w:rsidRPr="00946A82">
        <w:rPr>
          <w:noProof/>
        </w:rPr>
        <w:t>56.</w:t>
      </w:r>
      <w:r w:rsidRPr="00946A82">
        <w:rPr>
          <w:noProof/>
        </w:rPr>
        <w:tab/>
        <w:t>Islam, S.</w:t>
      </w:r>
      <w:r w:rsidRPr="00946A82">
        <w:rPr>
          <w:i/>
          <w:noProof/>
        </w:rPr>
        <w:t xml:space="preserve"> et al.</w:t>
      </w:r>
      <w:r w:rsidRPr="00946A82">
        <w:rPr>
          <w:noProof/>
        </w:rPr>
        <w:t xml:space="preserve"> Quantitative single-cell RNA-seq with unique molecular identifiers. </w:t>
      </w:r>
      <w:r w:rsidRPr="00946A82">
        <w:rPr>
          <w:i/>
          <w:noProof/>
        </w:rPr>
        <w:t>Nat Methods</w:t>
      </w:r>
      <w:r w:rsidRPr="00946A82">
        <w:rPr>
          <w:noProof/>
        </w:rPr>
        <w:t xml:space="preserve"> </w:t>
      </w:r>
      <w:r w:rsidRPr="00946A82">
        <w:rPr>
          <w:b/>
          <w:noProof/>
        </w:rPr>
        <w:t>11</w:t>
      </w:r>
      <w:r w:rsidRPr="00946A82">
        <w:rPr>
          <w:noProof/>
        </w:rPr>
        <w:t>, 163-6 (2014).</w:t>
      </w:r>
    </w:p>
    <w:p w14:paraId="097CDC6C" w14:textId="77777777" w:rsidR="00946A82" w:rsidRPr="00946A82" w:rsidRDefault="00946A82" w:rsidP="00946A82">
      <w:pPr>
        <w:pStyle w:val="EndNoteBibliography"/>
        <w:spacing w:after="0"/>
        <w:ind w:left="720" w:hanging="720"/>
        <w:rPr>
          <w:noProof/>
        </w:rPr>
      </w:pPr>
      <w:r w:rsidRPr="00946A82">
        <w:rPr>
          <w:noProof/>
        </w:rPr>
        <w:lastRenderedPageBreak/>
        <w:t>57.</w:t>
      </w:r>
      <w:r w:rsidRPr="00946A82">
        <w:rPr>
          <w:noProof/>
        </w:rPr>
        <w:tab/>
        <w:t>Joost, S.</w:t>
      </w:r>
      <w:r w:rsidRPr="00946A82">
        <w:rPr>
          <w:i/>
          <w:noProof/>
        </w:rPr>
        <w:t xml:space="preserve"> et al.</w:t>
      </w:r>
      <w:r w:rsidRPr="00946A82">
        <w:rPr>
          <w:noProof/>
        </w:rPr>
        <w:t xml:space="preserve"> Single-Cell Transcriptomics of Traced Epidermal and Hair Follicle Stem Cells Reveals Rapid Adaptations during Wound Healing. </w:t>
      </w:r>
      <w:r w:rsidRPr="00946A82">
        <w:rPr>
          <w:i/>
          <w:noProof/>
        </w:rPr>
        <w:t>Cell Rep</w:t>
      </w:r>
      <w:r w:rsidRPr="00946A82">
        <w:rPr>
          <w:noProof/>
        </w:rPr>
        <w:t xml:space="preserve"> </w:t>
      </w:r>
      <w:r w:rsidRPr="00946A82">
        <w:rPr>
          <w:b/>
          <w:noProof/>
        </w:rPr>
        <w:t>25</w:t>
      </w:r>
      <w:r w:rsidRPr="00946A82">
        <w:rPr>
          <w:noProof/>
        </w:rPr>
        <w:t>, 585-597 e7 (2018).</w:t>
      </w:r>
    </w:p>
    <w:p w14:paraId="4FEDEFAC" w14:textId="77777777" w:rsidR="00946A82" w:rsidRPr="00946A82" w:rsidRDefault="00946A82" w:rsidP="00946A82">
      <w:pPr>
        <w:pStyle w:val="EndNoteBibliography"/>
        <w:spacing w:after="0"/>
        <w:ind w:left="720" w:hanging="720"/>
        <w:rPr>
          <w:noProof/>
        </w:rPr>
      </w:pPr>
      <w:r w:rsidRPr="00946A82">
        <w:rPr>
          <w:noProof/>
        </w:rPr>
        <w:t>58.</w:t>
      </w:r>
      <w:r w:rsidRPr="00946A82">
        <w:rPr>
          <w:noProof/>
        </w:rPr>
        <w:tab/>
        <w:t>Joost, S.</w:t>
      </w:r>
      <w:r w:rsidRPr="00946A82">
        <w:rPr>
          <w:i/>
          <w:noProof/>
        </w:rPr>
        <w:t xml:space="preserve"> et al.</w:t>
      </w:r>
      <w:r w:rsidRPr="00946A82">
        <w:rPr>
          <w:noProof/>
        </w:rPr>
        <w:t xml:space="preserve"> Single-Cell Transcriptomics Reveals that Differentiation and Spatial Signatures Shape Epidermal and Hair Follicle Heterogeneity. </w:t>
      </w:r>
      <w:r w:rsidRPr="00946A82">
        <w:rPr>
          <w:i/>
          <w:noProof/>
        </w:rPr>
        <w:t>Cell Syst</w:t>
      </w:r>
      <w:r w:rsidRPr="00946A82">
        <w:rPr>
          <w:noProof/>
        </w:rPr>
        <w:t xml:space="preserve"> </w:t>
      </w:r>
      <w:r w:rsidRPr="00946A82">
        <w:rPr>
          <w:b/>
          <w:noProof/>
        </w:rPr>
        <w:t>3</w:t>
      </w:r>
      <w:r w:rsidRPr="00946A82">
        <w:rPr>
          <w:noProof/>
        </w:rPr>
        <w:t>, 221-237 e9 (2016).</w:t>
      </w:r>
    </w:p>
    <w:p w14:paraId="304136E4" w14:textId="77777777" w:rsidR="00946A82" w:rsidRPr="00946A82" w:rsidRDefault="00946A82" w:rsidP="00946A82">
      <w:pPr>
        <w:pStyle w:val="EndNoteBibliography"/>
        <w:spacing w:after="0"/>
        <w:ind w:left="720" w:hanging="720"/>
        <w:rPr>
          <w:noProof/>
        </w:rPr>
      </w:pPr>
      <w:r w:rsidRPr="00946A82">
        <w:rPr>
          <w:noProof/>
        </w:rPr>
        <w:t>59.</w:t>
      </w:r>
      <w:r w:rsidRPr="00946A82">
        <w:rPr>
          <w:noProof/>
        </w:rPr>
        <w:tab/>
        <w:t xml:space="preserve">Bowling, S., Lawlor, K. &amp; Rodriguez, T.A. Cell competition: the winners and losers of fitness selection. </w:t>
      </w:r>
      <w:r w:rsidRPr="00946A82">
        <w:rPr>
          <w:i/>
          <w:noProof/>
        </w:rPr>
        <w:t>Development</w:t>
      </w:r>
      <w:r w:rsidRPr="00946A82">
        <w:rPr>
          <w:noProof/>
        </w:rPr>
        <w:t xml:space="preserve"> </w:t>
      </w:r>
      <w:r w:rsidRPr="00946A82">
        <w:rPr>
          <w:b/>
          <w:noProof/>
        </w:rPr>
        <w:t>146</w:t>
      </w:r>
      <w:r w:rsidRPr="00946A82">
        <w:rPr>
          <w:noProof/>
        </w:rPr>
        <w:t>(2019).</w:t>
      </w:r>
    </w:p>
    <w:p w14:paraId="4371FF02" w14:textId="77777777" w:rsidR="00946A82" w:rsidRPr="00946A82" w:rsidRDefault="00946A82" w:rsidP="00946A82">
      <w:pPr>
        <w:pStyle w:val="EndNoteBibliography"/>
        <w:spacing w:after="0"/>
        <w:ind w:left="720" w:hanging="720"/>
        <w:rPr>
          <w:noProof/>
        </w:rPr>
      </w:pPr>
      <w:r w:rsidRPr="00946A82">
        <w:rPr>
          <w:noProof/>
        </w:rPr>
        <w:t>60.</w:t>
      </w:r>
      <w:r w:rsidRPr="00946A82">
        <w:rPr>
          <w:noProof/>
        </w:rPr>
        <w:tab/>
        <w:t>Andor, N.</w:t>
      </w:r>
      <w:r w:rsidRPr="00946A82">
        <w:rPr>
          <w:i/>
          <w:noProof/>
        </w:rPr>
        <w:t xml:space="preserve"> et al.</w:t>
      </w:r>
      <w:r w:rsidRPr="00946A82">
        <w:rPr>
          <w:noProof/>
        </w:rPr>
        <w:t xml:space="preserve"> Single-cell RNA-Seq of follicular lymphoma reveals malignant B-cell types and coexpression of T-cell immune checkpoints. </w:t>
      </w:r>
      <w:r w:rsidRPr="00946A82">
        <w:rPr>
          <w:i/>
          <w:noProof/>
        </w:rPr>
        <w:t>Blood</w:t>
      </w:r>
      <w:r w:rsidRPr="00946A82">
        <w:rPr>
          <w:noProof/>
        </w:rPr>
        <w:t xml:space="preserve"> </w:t>
      </w:r>
      <w:r w:rsidRPr="00946A82">
        <w:rPr>
          <w:b/>
          <w:noProof/>
        </w:rPr>
        <w:t>133</w:t>
      </w:r>
      <w:r w:rsidRPr="00946A82">
        <w:rPr>
          <w:noProof/>
        </w:rPr>
        <w:t>, 1119-1129 (2019).</w:t>
      </w:r>
    </w:p>
    <w:p w14:paraId="32B1C32F" w14:textId="77777777" w:rsidR="00946A82" w:rsidRPr="00946A82" w:rsidRDefault="00946A82" w:rsidP="00946A82">
      <w:pPr>
        <w:pStyle w:val="EndNoteBibliography"/>
        <w:spacing w:after="0"/>
        <w:ind w:left="720" w:hanging="720"/>
        <w:rPr>
          <w:noProof/>
        </w:rPr>
      </w:pPr>
      <w:r w:rsidRPr="00946A82">
        <w:rPr>
          <w:noProof/>
        </w:rPr>
        <w:t>61.</w:t>
      </w:r>
      <w:r w:rsidRPr="00946A82">
        <w:rPr>
          <w:noProof/>
        </w:rPr>
        <w:tab/>
        <w:t>Andor, N.</w:t>
      </w:r>
      <w:r w:rsidRPr="00946A82">
        <w:rPr>
          <w:i/>
          <w:noProof/>
        </w:rPr>
        <w:t xml:space="preserve"> et al.</w:t>
      </w:r>
      <w:r w:rsidRPr="00946A82">
        <w:rPr>
          <w:noProof/>
        </w:rPr>
        <w:t xml:space="preserve"> Joint single cell DNA-seq and RNA-seq of gastric cancer cell lines reveals rules of in vitro evolution. </w:t>
      </w:r>
      <w:r w:rsidRPr="00946A82">
        <w:rPr>
          <w:i/>
          <w:noProof/>
        </w:rPr>
        <w:t>NAR Genom Bioinform</w:t>
      </w:r>
      <w:r w:rsidRPr="00946A82">
        <w:rPr>
          <w:noProof/>
        </w:rPr>
        <w:t xml:space="preserve"> </w:t>
      </w:r>
      <w:r w:rsidRPr="00946A82">
        <w:rPr>
          <w:b/>
          <w:noProof/>
        </w:rPr>
        <w:t>2</w:t>
      </w:r>
      <w:r w:rsidRPr="00946A82">
        <w:rPr>
          <w:noProof/>
        </w:rPr>
        <w:t>, lqaa016 (2020).</w:t>
      </w:r>
    </w:p>
    <w:p w14:paraId="580FCCE2" w14:textId="77777777" w:rsidR="00946A82" w:rsidRPr="00946A82" w:rsidRDefault="00946A82" w:rsidP="00946A82">
      <w:pPr>
        <w:pStyle w:val="EndNoteBibliography"/>
        <w:spacing w:after="0"/>
        <w:ind w:left="720" w:hanging="720"/>
        <w:rPr>
          <w:noProof/>
        </w:rPr>
      </w:pPr>
      <w:r w:rsidRPr="00946A82">
        <w:rPr>
          <w:noProof/>
        </w:rPr>
        <w:t>62.</w:t>
      </w:r>
      <w:r w:rsidRPr="00946A82">
        <w:rPr>
          <w:noProof/>
        </w:rPr>
        <w:tab/>
        <w:t>Chen, J.</w:t>
      </w:r>
      <w:r w:rsidRPr="00946A82">
        <w:rPr>
          <w:i/>
          <w:noProof/>
        </w:rPr>
        <w:t xml:space="preserve"> et al.</w:t>
      </w:r>
      <w:r w:rsidRPr="00946A82">
        <w:rPr>
          <w:noProof/>
        </w:rPr>
        <w:t xml:space="preserve"> Single-cell transcriptome analysis identifies distinct cell types and niche signaling in a primary gastric organoid model. </w:t>
      </w:r>
      <w:r w:rsidRPr="00946A82">
        <w:rPr>
          <w:i/>
          <w:noProof/>
        </w:rPr>
        <w:t>Sci Rep</w:t>
      </w:r>
      <w:r w:rsidRPr="00946A82">
        <w:rPr>
          <w:noProof/>
        </w:rPr>
        <w:t xml:space="preserve"> </w:t>
      </w:r>
      <w:r w:rsidRPr="00946A82">
        <w:rPr>
          <w:b/>
          <w:noProof/>
        </w:rPr>
        <w:t>9</w:t>
      </w:r>
      <w:r w:rsidRPr="00946A82">
        <w:rPr>
          <w:noProof/>
        </w:rPr>
        <w:t>, 4536 (2019).</w:t>
      </w:r>
    </w:p>
    <w:p w14:paraId="6E72FDE8" w14:textId="77777777" w:rsidR="00946A82" w:rsidRPr="00946A82" w:rsidRDefault="00946A82" w:rsidP="00946A82">
      <w:pPr>
        <w:pStyle w:val="EndNoteBibliography"/>
        <w:spacing w:after="0"/>
        <w:ind w:left="720" w:hanging="720"/>
        <w:rPr>
          <w:noProof/>
        </w:rPr>
      </w:pPr>
      <w:r w:rsidRPr="00946A82">
        <w:rPr>
          <w:noProof/>
        </w:rPr>
        <w:t>63.</w:t>
      </w:r>
      <w:r w:rsidRPr="00946A82">
        <w:rPr>
          <w:noProof/>
        </w:rPr>
        <w:tab/>
        <w:t>Tirosh, I.</w:t>
      </w:r>
      <w:r w:rsidRPr="00946A82">
        <w:rPr>
          <w:i/>
          <w:noProof/>
        </w:rPr>
        <w:t xml:space="preserve"> et al.</w:t>
      </w:r>
      <w:r w:rsidRPr="00946A82">
        <w:rPr>
          <w:noProof/>
        </w:rPr>
        <w:t xml:space="preserve"> Single-cell RNA-seq supports a developmental hierarchy in human oligodendroglioma. </w:t>
      </w:r>
      <w:r w:rsidRPr="00946A82">
        <w:rPr>
          <w:i/>
          <w:noProof/>
        </w:rPr>
        <w:t>Nature</w:t>
      </w:r>
      <w:r w:rsidRPr="00946A82">
        <w:rPr>
          <w:noProof/>
        </w:rPr>
        <w:t xml:space="preserve"> </w:t>
      </w:r>
      <w:r w:rsidRPr="00946A82">
        <w:rPr>
          <w:b/>
          <w:noProof/>
        </w:rPr>
        <w:t>539</w:t>
      </w:r>
      <w:r w:rsidRPr="00946A82">
        <w:rPr>
          <w:noProof/>
        </w:rPr>
        <w:t>, 309-313 (2016).</w:t>
      </w:r>
    </w:p>
    <w:p w14:paraId="2F382A7A" w14:textId="77777777" w:rsidR="00946A82" w:rsidRPr="00946A82" w:rsidRDefault="00946A82" w:rsidP="00946A82">
      <w:pPr>
        <w:pStyle w:val="EndNoteBibliography"/>
        <w:spacing w:after="0"/>
        <w:ind w:left="720" w:hanging="720"/>
        <w:rPr>
          <w:noProof/>
        </w:rPr>
      </w:pPr>
      <w:r w:rsidRPr="00946A82">
        <w:rPr>
          <w:noProof/>
        </w:rPr>
        <w:t>64.</w:t>
      </w:r>
      <w:r w:rsidRPr="00946A82">
        <w:rPr>
          <w:noProof/>
        </w:rPr>
        <w:tab/>
        <w:t xml:space="preserve">Li, J., Smalley, I., Schell, M.J., Smalley, K.S.M. &amp; Chen, Y.A. SinCHet: a MATLAB toolbox for single cell heterogeneity analysis in cancer. </w:t>
      </w:r>
      <w:r w:rsidRPr="00946A82">
        <w:rPr>
          <w:i/>
          <w:noProof/>
        </w:rPr>
        <w:t>Bioinformatics</w:t>
      </w:r>
      <w:r w:rsidRPr="00946A82">
        <w:rPr>
          <w:noProof/>
        </w:rPr>
        <w:t xml:space="preserve"> </w:t>
      </w:r>
      <w:r w:rsidRPr="00946A82">
        <w:rPr>
          <w:b/>
          <w:noProof/>
        </w:rPr>
        <w:t>33</w:t>
      </w:r>
      <w:r w:rsidRPr="00946A82">
        <w:rPr>
          <w:noProof/>
        </w:rPr>
        <w:t>, 2951-2953 (2017).</w:t>
      </w:r>
    </w:p>
    <w:p w14:paraId="46951DAF" w14:textId="77777777" w:rsidR="00946A82" w:rsidRPr="00946A82" w:rsidRDefault="00946A82" w:rsidP="00946A82">
      <w:pPr>
        <w:pStyle w:val="EndNoteBibliography"/>
        <w:spacing w:after="0"/>
        <w:ind w:left="720" w:hanging="720"/>
        <w:rPr>
          <w:noProof/>
        </w:rPr>
      </w:pPr>
      <w:r w:rsidRPr="00946A82">
        <w:rPr>
          <w:noProof/>
        </w:rPr>
        <w:t>65.</w:t>
      </w:r>
      <w:r w:rsidRPr="00946A82">
        <w:rPr>
          <w:noProof/>
        </w:rPr>
        <w:tab/>
        <w:t xml:space="preserve">Efremova, M., Vento-Tormo, M., Teichmann, S.A. &amp; Vento-Tormo, R. CellPhoneDB: inferring cell-cell communication from combined expression of multi-subunit ligand-receptor complexes. </w:t>
      </w:r>
      <w:r w:rsidRPr="00946A82">
        <w:rPr>
          <w:i/>
          <w:noProof/>
        </w:rPr>
        <w:t>Nat Protoc</w:t>
      </w:r>
      <w:r w:rsidRPr="00946A82">
        <w:rPr>
          <w:noProof/>
        </w:rPr>
        <w:t xml:space="preserve"> </w:t>
      </w:r>
      <w:r w:rsidRPr="00946A82">
        <w:rPr>
          <w:b/>
          <w:noProof/>
        </w:rPr>
        <w:t>15</w:t>
      </w:r>
      <w:r w:rsidRPr="00946A82">
        <w:rPr>
          <w:noProof/>
        </w:rPr>
        <w:t>, 1484-1506 (2020).</w:t>
      </w:r>
    </w:p>
    <w:p w14:paraId="6741BB56" w14:textId="77777777" w:rsidR="00946A82" w:rsidRPr="00946A82" w:rsidRDefault="00946A82" w:rsidP="00946A82">
      <w:pPr>
        <w:pStyle w:val="EndNoteBibliography"/>
        <w:spacing w:after="0"/>
        <w:ind w:left="720" w:hanging="720"/>
        <w:rPr>
          <w:noProof/>
        </w:rPr>
      </w:pPr>
      <w:r w:rsidRPr="00946A82">
        <w:rPr>
          <w:noProof/>
        </w:rPr>
        <w:t>66.</w:t>
      </w:r>
      <w:r w:rsidRPr="00946A82">
        <w:rPr>
          <w:noProof/>
        </w:rPr>
        <w:tab/>
        <w:t xml:space="preserve">Hanzelmann, S., Castelo, R. &amp; Guinney, J. GSVA: gene set variation analysis for microarray and RNA-seq data. </w:t>
      </w:r>
      <w:r w:rsidRPr="00946A82">
        <w:rPr>
          <w:i/>
          <w:noProof/>
        </w:rPr>
        <w:t>BMC Bioinformatics</w:t>
      </w:r>
      <w:r w:rsidRPr="00946A82">
        <w:rPr>
          <w:noProof/>
        </w:rPr>
        <w:t xml:space="preserve"> </w:t>
      </w:r>
      <w:r w:rsidRPr="00946A82">
        <w:rPr>
          <w:b/>
          <w:noProof/>
        </w:rPr>
        <w:t>14</w:t>
      </w:r>
      <w:r w:rsidRPr="00946A82">
        <w:rPr>
          <w:noProof/>
        </w:rPr>
        <w:t>, 7 (2013).</w:t>
      </w:r>
    </w:p>
    <w:p w14:paraId="35B1FBC0" w14:textId="77777777" w:rsidR="00946A82" w:rsidRPr="00946A82" w:rsidRDefault="00946A82" w:rsidP="00946A82">
      <w:pPr>
        <w:pStyle w:val="EndNoteBibliography"/>
        <w:spacing w:after="0"/>
        <w:ind w:left="720" w:hanging="720"/>
        <w:rPr>
          <w:noProof/>
        </w:rPr>
      </w:pPr>
      <w:r w:rsidRPr="00946A82">
        <w:rPr>
          <w:noProof/>
        </w:rPr>
        <w:t>67.</w:t>
      </w:r>
      <w:r w:rsidRPr="00946A82">
        <w:rPr>
          <w:noProof/>
        </w:rPr>
        <w:tab/>
        <w:t>Croft, D.</w:t>
      </w:r>
      <w:r w:rsidRPr="00946A82">
        <w:rPr>
          <w:i/>
          <w:noProof/>
        </w:rPr>
        <w:t xml:space="preserve"> et al.</w:t>
      </w:r>
      <w:r w:rsidRPr="00946A82">
        <w:rPr>
          <w:noProof/>
        </w:rPr>
        <w:t xml:space="preserve"> The Reactome pathway knowledgebase. </w:t>
      </w:r>
      <w:r w:rsidRPr="00946A82">
        <w:rPr>
          <w:i/>
          <w:noProof/>
        </w:rPr>
        <w:t>Nucleic Acids Res</w:t>
      </w:r>
      <w:r w:rsidRPr="00946A82">
        <w:rPr>
          <w:noProof/>
        </w:rPr>
        <w:t xml:space="preserve"> </w:t>
      </w:r>
      <w:r w:rsidRPr="00946A82">
        <w:rPr>
          <w:b/>
          <w:noProof/>
        </w:rPr>
        <w:t>42</w:t>
      </w:r>
      <w:r w:rsidRPr="00946A82">
        <w:rPr>
          <w:noProof/>
        </w:rPr>
        <w:t>, D472-7 (2014).</w:t>
      </w:r>
    </w:p>
    <w:p w14:paraId="77A4CE28" w14:textId="77777777" w:rsidR="00946A82" w:rsidRPr="00946A82" w:rsidRDefault="00946A82" w:rsidP="00946A82">
      <w:pPr>
        <w:pStyle w:val="EndNoteBibliography"/>
        <w:spacing w:after="0"/>
        <w:ind w:left="720" w:hanging="720"/>
        <w:rPr>
          <w:noProof/>
        </w:rPr>
      </w:pPr>
      <w:r w:rsidRPr="00946A82">
        <w:rPr>
          <w:noProof/>
        </w:rPr>
        <w:t>68.</w:t>
      </w:r>
      <w:r w:rsidRPr="00946A82">
        <w:rPr>
          <w:noProof/>
        </w:rPr>
        <w:tab/>
        <w:t>Bravo, R.R.</w:t>
      </w:r>
      <w:r w:rsidRPr="00946A82">
        <w:rPr>
          <w:i/>
          <w:noProof/>
        </w:rPr>
        <w:t xml:space="preserve"> et al.</w:t>
      </w:r>
      <w:r w:rsidRPr="00946A82">
        <w:rPr>
          <w:noProof/>
        </w:rPr>
        <w:t xml:space="preserve"> Hybrid Automata Library: A flexible platform for hybrid modeling with real-time visualization. </w:t>
      </w:r>
      <w:r w:rsidRPr="00946A82">
        <w:rPr>
          <w:i/>
          <w:noProof/>
        </w:rPr>
        <w:t>PLoS Comput Biol</w:t>
      </w:r>
      <w:r w:rsidRPr="00946A82">
        <w:rPr>
          <w:noProof/>
        </w:rPr>
        <w:t xml:space="preserve"> </w:t>
      </w:r>
      <w:r w:rsidRPr="00946A82">
        <w:rPr>
          <w:b/>
          <w:noProof/>
        </w:rPr>
        <w:t>16</w:t>
      </w:r>
      <w:r w:rsidRPr="00946A82">
        <w:rPr>
          <w:noProof/>
        </w:rPr>
        <w:t>, e1007635 (2020).</w:t>
      </w:r>
    </w:p>
    <w:p w14:paraId="6E2FA856" w14:textId="77777777" w:rsidR="00946A82" w:rsidRPr="00946A82" w:rsidRDefault="00946A82" w:rsidP="00946A82">
      <w:pPr>
        <w:pStyle w:val="EndNoteBibliography"/>
        <w:spacing w:after="0"/>
        <w:ind w:left="720" w:hanging="720"/>
        <w:rPr>
          <w:noProof/>
        </w:rPr>
      </w:pPr>
      <w:r w:rsidRPr="00946A82">
        <w:rPr>
          <w:noProof/>
        </w:rPr>
        <w:t>69.</w:t>
      </w:r>
      <w:r w:rsidRPr="00946A82">
        <w:rPr>
          <w:noProof/>
        </w:rPr>
        <w:tab/>
        <w:t>Schenck, R.O.</w:t>
      </w:r>
      <w:r w:rsidRPr="00946A82">
        <w:rPr>
          <w:i/>
          <w:noProof/>
        </w:rPr>
        <w:t xml:space="preserve"> et al.</w:t>
      </w:r>
      <w:r w:rsidRPr="00946A82">
        <w:rPr>
          <w:noProof/>
        </w:rPr>
        <w:t xml:space="preserve"> How Homeostasis Limits Keratinocyte Evolution. </w:t>
      </w:r>
      <w:r w:rsidRPr="00946A82">
        <w:rPr>
          <w:i/>
          <w:noProof/>
        </w:rPr>
        <w:t>BioRxiv</w:t>
      </w:r>
      <w:r w:rsidRPr="00946A82">
        <w:rPr>
          <w:noProof/>
        </w:rPr>
        <w:t xml:space="preserve"> (2019).</w:t>
      </w:r>
    </w:p>
    <w:p w14:paraId="54121886" w14:textId="77777777" w:rsidR="00946A82" w:rsidRPr="00946A82" w:rsidRDefault="00946A82" w:rsidP="00946A82">
      <w:pPr>
        <w:pStyle w:val="EndNoteBibliography"/>
        <w:spacing w:after="0"/>
        <w:ind w:left="720" w:hanging="720"/>
        <w:rPr>
          <w:noProof/>
        </w:rPr>
      </w:pPr>
      <w:r w:rsidRPr="00946A82">
        <w:rPr>
          <w:noProof/>
        </w:rPr>
        <w:t>70.</w:t>
      </w:r>
      <w:r w:rsidRPr="00946A82">
        <w:rPr>
          <w:noProof/>
        </w:rPr>
        <w:tab/>
        <w:t>Teixeira, V.H.</w:t>
      </w:r>
      <w:r w:rsidRPr="00946A82">
        <w:rPr>
          <w:i/>
          <w:noProof/>
        </w:rPr>
        <w:t xml:space="preserve"> et al.</w:t>
      </w:r>
      <w:r w:rsidRPr="00946A82">
        <w:rPr>
          <w:noProof/>
        </w:rPr>
        <w:t xml:space="preserve"> Stochastic homeostasis in human airway epithelium is achieved by neutral competition of basal cell progenitors. </w:t>
      </w:r>
      <w:r w:rsidRPr="00946A82">
        <w:rPr>
          <w:i/>
          <w:noProof/>
        </w:rPr>
        <w:t>Elife</w:t>
      </w:r>
      <w:r w:rsidRPr="00946A82">
        <w:rPr>
          <w:noProof/>
        </w:rPr>
        <w:t xml:space="preserve"> </w:t>
      </w:r>
      <w:r w:rsidRPr="00946A82">
        <w:rPr>
          <w:b/>
          <w:noProof/>
        </w:rPr>
        <w:t>2</w:t>
      </w:r>
      <w:r w:rsidRPr="00946A82">
        <w:rPr>
          <w:noProof/>
        </w:rPr>
        <w:t>, e00966 (2013).</w:t>
      </w:r>
    </w:p>
    <w:p w14:paraId="09CD3E94" w14:textId="77777777" w:rsidR="00946A82" w:rsidRPr="00946A82" w:rsidRDefault="00946A82" w:rsidP="00946A82">
      <w:pPr>
        <w:pStyle w:val="EndNoteBibliography"/>
        <w:spacing w:after="0"/>
        <w:ind w:left="720" w:hanging="720"/>
        <w:rPr>
          <w:noProof/>
        </w:rPr>
      </w:pPr>
      <w:r w:rsidRPr="00946A82">
        <w:rPr>
          <w:noProof/>
        </w:rPr>
        <w:t>71.</w:t>
      </w:r>
      <w:r w:rsidRPr="00946A82">
        <w:rPr>
          <w:noProof/>
        </w:rPr>
        <w:tab/>
        <w:t xml:space="preserve">Hall, M.W.J., Jones, P.H. &amp; Hall, B.A. Relating evolutionary selection and mutant clonal dynamics in normal epithelia. </w:t>
      </w:r>
      <w:r w:rsidRPr="00946A82">
        <w:rPr>
          <w:i/>
          <w:noProof/>
        </w:rPr>
        <w:t>J R Soc Interface</w:t>
      </w:r>
      <w:r w:rsidRPr="00946A82">
        <w:rPr>
          <w:noProof/>
        </w:rPr>
        <w:t xml:space="preserve"> </w:t>
      </w:r>
      <w:r w:rsidRPr="00946A82">
        <w:rPr>
          <w:b/>
          <w:noProof/>
        </w:rPr>
        <w:t>16</w:t>
      </w:r>
      <w:r w:rsidRPr="00946A82">
        <w:rPr>
          <w:noProof/>
        </w:rPr>
        <w:t>, 20190230 (2019).</w:t>
      </w:r>
    </w:p>
    <w:p w14:paraId="1E05535B" w14:textId="77777777" w:rsidR="00946A82" w:rsidRPr="00946A82" w:rsidRDefault="00946A82" w:rsidP="00946A82">
      <w:pPr>
        <w:pStyle w:val="EndNoteBibliography"/>
        <w:spacing w:after="0"/>
        <w:ind w:left="720" w:hanging="720"/>
        <w:rPr>
          <w:noProof/>
        </w:rPr>
      </w:pPr>
      <w:r w:rsidRPr="00946A82">
        <w:rPr>
          <w:noProof/>
        </w:rPr>
        <w:t>72.</w:t>
      </w:r>
      <w:r w:rsidRPr="00946A82">
        <w:rPr>
          <w:noProof/>
        </w:rPr>
        <w:tab/>
        <w:t>Adelmann, C.H.</w:t>
      </w:r>
      <w:r w:rsidRPr="00946A82">
        <w:rPr>
          <w:i/>
          <w:noProof/>
        </w:rPr>
        <w:t xml:space="preserve"> et al.</w:t>
      </w:r>
      <w:r w:rsidRPr="00946A82">
        <w:rPr>
          <w:noProof/>
        </w:rPr>
        <w:t xml:space="preserve"> MEK Is a Therapeutic and Chemopreventative Target in Squamous Cell Carcinoma. </w:t>
      </w:r>
      <w:r w:rsidRPr="00946A82">
        <w:rPr>
          <w:i/>
          <w:noProof/>
        </w:rPr>
        <w:t>J Invest Dermatol</w:t>
      </w:r>
      <w:r w:rsidRPr="00946A82">
        <w:rPr>
          <w:noProof/>
        </w:rPr>
        <w:t xml:space="preserve"> </w:t>
      </w:r>
      <w:r w:rsidRPr="00946A82">
        <w:rPr>
          <w:b/>
          <w:noProof/>
        </w:rPr>
        <w:t>136</w:t>
      </w:r>
      <w:r w:rsidRPr="00946A82">
        <w:rPr>
          <w:noProof/>
        </w:rPr>
        <w:t>, 1920-4 (2016).</w:t>
      </w:r>
    </w:p>
    <w:p w14:paraId="68A975A1" w14:textId="77777777" w:rsidR="00946A82" w:rsidRPr="00946A82" w:rsidRDefault="00946A82" w:rsidP="00946A82">
      <w:pPr>
        <w:pStyle w:val="EndNoteBibliography"/>
        <w:spacing w:after="0"/>
        <w:ind w:left="720" w:hanging="720"/>
        <w:rPr>
          <w:noProof/>
        </w:rPr>
      </w:pPr>
      <w:r w:rsidRPr="00946A82">
        <w:rPr>
          <w:noProof/>
        </w:rPr>
        <w:t>73.</w:t>
      </w:r>
      <w:r w:rsidRPr="00946A82">
        <w:rPr>
          <w:noProof/>
        </w:rPr>
        <w:tab/>
        <w:t>South, A.P.</w:t>
      </w:r>
      <w:r w:rsidRPr="00946A82">
        <w:rPr>
          <w:i/>
          <w:noProof/>
        </w:rPr>
        <w:t xml:space="preserve"> et al.</w:t>
      </w:r>
      <w:r w:rsidRPr="00946A82">
        <w:rPr>
          <w:noProof/>
        </w:rPr>
        <w:t xml:space="preserve"> NOTCH1 mutations occur early during cutaneous squamous cell carcinogenesis. </w:t>
      </w:r>
      <w:r w:rsidRPr="00946A82">
        <w:rPr>
          <w:i/>
          <w:noProof/>
        </w:rPr>
        <w:t>J Invest Dermatol</w:t>
      </w:r>
      <w:r w:rsidRPr="00946A82">
        <w:rPr>
          <w:noProof/>
        </w:rPr>
        <w:t xml:space="preserve"> </w:t>
      </w:r>
      <w:r w:rsidRPr="00946A82">
        <w:rPr>
          <w:b/>
          <w:noProof/>
        </w:rPr>
        <w:t>134</w:t>
      </w:r>
      <w:r w:rsidRPr="00946A82">
        <w:rPr>
          <w:noProof/>
        </w:rPr>
        <w:t>, 2630-8 (2014).</w:t>
      </w:r>
    </w:p>
    <w:p w14:paraId="08CCEEC9" w14:textId="77777777" w:rsidR="00946A82" w:rsidRPr="00946A82" w:rsidRDefault="00946A82" w:rsidP="00946A82">
      <w:pPr>
        <w:pStyle w:val="EndNoteBibliography"/>
        <w:spacing w:after="0"/>
        <w:ind w:left="720" w:hanging="720"/>
        <w:rPr>
          <w:noProof/>
        </w:rPr>
      </w:pPr>
      <w:r w:rsidRPr="00946A82">
        <w:rPr>
          <w:noProof/>
        </w:rPr>
        <w:t>74.</w:t>
      </w:r>
      <w:r w:rsidRPr="00946A82">
        <w:rPr>
          <w:noProof/>
        </w:rPr>
        <w:tab/>
        <w:t>Li, Y.Y.</w:t>
      </w:r>
      <w:r w:rsidRPr="00946A82">
        <w:rPr>
          <w:i/>
          <w:noProof/>
        </w:rPr>
        <w:t xml:space="preserve"> et al.</w:t>
      </w:r>
      <w:r w:rsidRPr="00946A82">
        <w:rPr>
          <w:noProof/>
        </w:rPr>
        <w:t xml:space="preserve"> Genomic analysis of metastatic cutaneous squamous cell carcinoma. </w:t>
      </w:r>
      <w:r w:rsidRPr="00946A82">
        <w:rPr>
          <w:i/>
          <w:noProof/>
        </w:rPr>
        <w:t>Clin Cancer Res</w:t>
      </w:r>
      <w:r w:rsidRPr="00946A82">
        <w:rPr>
          <w:noProof/>
        </w:rPr>
        <w:t xml:space="preserve"> </w:t>
      </w:r>
      <w:r w:rsidRPr="00946A82">
        <w:rPr>
          <w:b/>
          <w:noProof/>
        </w:rPr>
        <w:t>21</w:t>
      </w:r>
      <w:r w:rsidRPr="00946A82">
        <w:rPr>
          <w:noProof/>
        </w:rPr>
        <w:t>, 1447-56 (2015).</w:t>
      </w:r>
    </w:p>
    <w:p w14:paraId="0A607944" w14:textId="77777777" w:rsidR="00946A82" w:rsidRPr="00946A82" w:rsidRDefault="00946A82" w:rsidP="00946A82">
      <w:pPr>
        <w:pStyle w:val="EndNoteBibliography"/>
        <w:spacing w:after="0"/>
        <w:ind w:left="720" w:hanging="720"/>
        <w:rPr>
          <w:noProof/>
        </w:rPr>
      </w:pPr>
      <w:r w:rsidRPr="00946A82">
        <w:rPr>
          <w:noProof/>
        </w:rPr>
        <w:t>75.</w:t>
      </w:r>
      <w:r w:rsidRPr="00946A82">
        <w:rPr>
          <w:noProof/>
        </w:rPr>
        <w:tab/>
        <w:t>Pickering, C.R.</w:t>
      </w:r>
      <w:r w:rsidRPr="00946A82">
        <w:rPr>
          <w:i/>
          <w:noProof/>
        </w:rPr>
        <w:t xml:space="preserve"> et al.</w:t>
      </w:r>
      <w:r w:rsidRPr="00946A82">
        <w:rPr>
          <w:noProof/>
        </w:rPr>
        <w:t xml:space="preserve"> Mutational landscape of aggressive cutaneous squamous cell carcinoma. </w:t>
      </w:r>
      <w:r w:rsidRPr="00946A82">
        <w:rPr>
          <w:i/>
          <w:noProof/>
        </w:rPr>
        <w:t>Clin Cancer Res</w:t>
      </w:r>
      <w:r w:rsidRPr="00946A82">
        <w:rPr>
          <w:noProof/>
        </w:rPr>
        <w:t xml:space="preserve"> </w:t>
      </w:r>
      <w:r w:rsidRPr="00946A82">
        <w:rPr>
          <w:b/>
          <w:noProof/>
        </w:rPr>
        <w:t>20</w:t>
      </w:r>
      <w:r w:rsidRPr="00946A82">
        <w:rPr>
          <w:noProof/>
        </w:rPr>
        <w:t>, 6582-92 (2014).</w:t>
      </w:r>
    </w:p>
    <w:p w14:paraId="247E1F4D" w14:textId="77777777" w:rsidR="00946A82" w:rsidRPr="00946A82" w:rsidRDefault="00946A82" w:rsidP="00946A82">
      <w:pPr>
        <w:pStyle w:val="EndNoteBibliography"/>
        <w:spacing w:after="0"/>
        <w:ind w:left="720" w:hanging="720"/>
        <w:rPr>
          <w:noProof/>
        </w:rPr>
      </w:pPr>
      <w:r w:rsidRPr="00946A82">
        <w:rPr>
          <w:noProof/>
        </w:rPr>
        <w:t>76.</w:t>
      </w:r>
      <w:r w:rsidRPr="00946A82">
        <w:rPr>
          <w:noProof/>
        </w:rPr>
        <w:tab/>
        <w:t>Tang, Y.J.</w:t>
      </w:r>
      <w:r w:rsidRPr="00946A82">
        <w:rPr>
          <w:i/>
          <w:noProof/>
        </w:rPr>
        <w:t xml:space="preserve"> et al.</w:t>
      </w:r>
      <w:r w:rsidRPr="00946A82">
        <w:rPr>
          <w:noProof/>
        </w:rPr>
        <w:t xml:space="preserve"> Tracing Tumor Evolution in Sarcoma Reveals Clonal Origin of Advanced Metastasis. </w:t>
      </w:r>
      <w:r w:rsidRPr="00946A82">
        <w:rPr>
          <w:i/>
          <w:noProof/>
        </w:rPr>
        <w:t>Cell Rep</w:t>
      </w:r>
      <w:r w:rsidRPr="00946A82">
        <w:rPr>
          <w:noProof/>
        </w:rPr>
        <w:t xml:space="preserve"> </w:t>
      </w:r>
      <w:r w:rsidRPr="00946A82">
        <w:rPr>
          <w:b/>
          <w:noProof/>
        </w:rPr>
        <w:t>28</w:t>
      </w:r>
      <w:r w:rsidRPr="00946A82">
        <w:rPr>
          <w:noProof/>
        </w:rPr>
        <w:t>, 2837-2850 e5 (2019).</w:t>
      </w:r>
    </w:p>
    <w:p w14:paraId="72CC3776" w14:textId="77777777" w:rsidR="00946A82" w:rsidRPr="00946A82" w:rsidRDefault="00946A82" w:rsidP="00946A82">
      <w:pPr>
        <w:pStyle w:val="EndNoteBibliography"/>
        <w:spacing w:after="0"/>
        <w:ind w:left="720" w:hanging="720"/>
        <w:rPr>
          <w:noProof/>
        </w:rPr>
      </w:pPr>
      <w:r w:rsidRPr="00946A82">
        <w:rPr>
          <w:noProof/>
        </w:rPr>
        <w:t>77.</w:t>
      </w:r>
      <w:r w:rsidRPr="00946A82">
        <w:rPr>
          <w:noProof/>
        </w:rPr>
        <w:tab/>
        <w:t xml:space="preserve">Kowalczyk, A.P. &amp; Green, K.J. Structure, function, and regulation of desmosomes. </w:t>
      </w:r>
      <w:r w:rsidRPr="00946A82">
        <w:rPr>
          <w:i/>
          <w:noProof/>
        </w:rPr>
        <w:t>Prog Mol Biol Transl Sci</w:t>
      </w:r>
      <w:r w:rsidRPr="00946A82">
        <w:rPr>
          <w:noProof/>
        </w:rPr>
        <w:t xml:space="preserve"> </w:t>
      </w:r>
      <w:r w:rsidRPr="00946A82">
        <w:rPr>
          <w:b/>
          <w:noProof/>
        </w:rPr>
        <w:t>116</w:t>
      </w:r>
      <w:r w:rsidRPr="00946A82">
        <w:rPr>
          <w:noProof/>
        </w:rPr>
        <w:t>, 95-118 (2013).</w:t>
      </w:r>
    </w:p>
    <w:p w14:paraId="10105630" w14:textId="77777777" w:rsidR="00946A82" w:rsidRPr="00946A82" w:rsidRDefault="00946A82" w:rsidP="00946A82">
      <w:pPr>
        <w:pStyle w:val="EndNoteBibliography"/>
        <w:ind w:left="720" w:hanging="720"/>
        <w:rPr>
          <w:noProof/>
        </w:rPr>
      </w:pPr>
      <w:r w:rsidRPr="00946A82">
        <w:rPr>
          <w:noProof/>
        </w:rPr>
        <w:t>78.</w:t>
      </w:r>
      <w:r w:rsidRPr="00946A82">
        <w:rPr>
          <w:noProof/>
        </w:rPr>
        <w:tab/>
        <w:t>Thomas-Ahner, J.M.</w:t>
      </w:r>
      <w:r w:rsidRPr="00946A82">
        <w:rPr>
          <w:i/>
          <w:noProof/>
        </w:rPr>
        <w:t xml:space="preserve"> et al.</w:t>
      </w:r>
      <w:r w:rsidRPr="00946A82">
        <w:rPr>
          <w:noProof/>
        </w:rPr>
        <w:t xml:space="preserve"> Gender differences in UVB-induced skin carcinogenesis, inflammation, and DNA damage. </w:t>
      </w:r>
      <w:r w:rsidRPr="00946A82">
        <w:rPr>
          <w:i/>
          <w:noProof/>
        </w:rPr>
        <w:t>Cancer Res</w:t>
      </w:r>
      <w:r w:rsidRPr="00946A82">
        <w:rPr>
          <w:noProof/>
        </w:rPr>
        <w:t xml:space="preserve"> </w:t>
      </w:r>
      <w:r w:rsidRPr="00946A82">
        <w:rPr>
          <w:b/>
          <w:noProof/>
        </w:rPr>
        <w:t>67</w:t>
      </w:r>
      <w:r w:rsidRPr="00946A82">
        <w:rPr>
          <w:noProof/>
        </w:rPr>
        <w:t>, 3468-74 (2007).</w:t>
      </w:r>
    </w:p>
    <w:p w14:paraId="34C4A8F4" w14:textId="718ED864" w:rsidR="003C391A" w:rsidRPr="003C391A" w:rsidRDefault="003C391A" w:rsidP="003C391A">
      <w:pPr>
        <w:rPr>
          <w:rFonts w:ascii="Arial" w:hAnsi="Arial" w:cs="Arial"/>
          <w:sz w:val="22"/>
          <w:szCs w:val="22"/>
        </w:rPr>
      </w:pPr>
      <w:r w:rsidRPr="003C391A">
        <w:rPr>
          <w:rFonts w:ascii="Arial" w:hAnsi="Arial" w:cs="Arial"/>
          <w:sz w:val="22"/>
          <w:szCs w:val="22"/>
        </w:rPr>
        <w:fldChar w:fldCharType="end"/>
      </w:r>
    </w:p>
    <w:sectPr w:rsidR="003C391A" w:rsidRPr="003C391A" w:rsidSect="00972712">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30" w:author="boe" w:date="2020-06-01T11:10:00Z" w:initials="b">
    <w:p w14:paraId="4AFEAC02" w14:textId="1C59338B" w:rsidR="005C72AF" w:rsidRDefault="005C72AF">
      <w:pPr>
        <w:pStyle w:val="CommentText"/>
      </w:pPr>
      <w:r>
        <w:rPr>
          <w:rStyle w:val="CommentReference"/>
        </w:rPr>
        <w:annotationRef/>
      </w:r>
      <w:r>
        <w:t>Move table up, while making sure not lose space -- thanks</w:t>
      </w:r>
    </w:p>
  </w:comment>
  <w:comment w:id="244" w:author="boe" w:date="2020-05-31T12:50:00Z" w:initials="b">
    <w:p w14:paraId="7928D4F5" w14:textId="4D2EA574" w:rsidR="005C72AF" w:rsidRDefault="005C72AF">
      <w:pPr>
        <w:pStyle w:val="CommentText"/>
      </w:pPr>
      <w:r>
        <w:rPr>
          <w:rStyle w:val="CommentReference"/>
        </w:rPr>
        <w:annotationRef/>
      </w:r>
      <w:r>
        <w:t>Good ideas here but may need some streamlining and clarity.</w:t>
      </w:r>
    </w:p>
  </w:comment>
  <w:comment w:id="310" w:author="Kenneth Tsai" w:date="2020-05-31T21:33:00Z" w:initials="KYT">
    <w:p w14:paraId="56A9FCF3" w14:textId="12D73BA6" w:rsidR="005C72AF" w:rsidRDefault="005C72AF">
      <w:pPr>
        <w:pStyle w:val="CommentText"/>
      </w:pPr>
      <w:r>
        <w:rPr>
          <w:rStyle w:val="CommentReference"/>
        </w:rPr>
        <w:annotationRef/>
      </w:r>
      <w:r>
        <w:t>Repeat?</w:t>
      </w:r>
    </w:p>
  </w:comment>
  <w:comment w:id="407" w:author="Kenneth Tsai" w:date="2020-05-31T21:45:00Z" w:initials="KYT">
    <w:p w14:paraId="2EC1BCDE" w14:textId="5F2F184D" w:rsidR="005C72AF" w:rsidRDefault="005C72AF">
      <w:pPr>
        <w:pStyle w:val="CommentText"/>
      </w:pPr>
      <w:r>
        <w:rPr>
          <w:rStyle w:val="CommentReference"/>
        </w:rPr>
        <w:annotationRef/>
      </w:r>
      <w:r>
        <w:t xml:space="preserve">Honestly not sure if this worth leaving in – it seems so obvious. </w:t>
      </w:r>
    </w:p>
    <w:p w14:paraId="329A469C" w14:textId="77777777" w:rsidR="00846CB7" w:rsidRDefault="00846CB7">
      <w:pPr>
        <w:pStyle w:val="CommentText"/>
      </w:pPr>
    </w:p>
    <w:p w14:paraId="63939387" w14:textId="2EA20754" w:rsidR="00846CB7" w:rsidRDefault="00846CB7">
      <w:pPr>
        <w:pStyle w:val="CommentText"/>
      </w:pPr>
      <w:r>
        <w:t>I like it – even if obvious, it has nice twists.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FEAC02" w15:done="0"/>
  <w15:commentEx w15:paraId="7928D4F5" w15:done="0"/>
  <w15:commentEx w15:paraId="56A9FCF3" w15:done="0"/>
  <w15:commentEx w15:paraId="6393938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28D4F5" w16cid:durableId="227E5F70"/>
  <w16cid:commentId w16cid:paraId="56A9FCF3" w16cid:durableId="227EA13E"/>
  <w16cid:commentId w16cid:paraId="2EC1BCDE" w16cid:durableId="227EA407"/>
  <w16cid:commentId w16cid:paraId="1FD118FC" w16cid:durableId="227F3CB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52DE0"/>
    <w:multiLevelType w:val="hybridMultilevel"/>
    <w:tmpl w:val="B59CB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206A4A"/>
    <w:multiLevelType w:val="hybridMultilevel"/>
    <w:tmpl w:val="52BC54EC"/>
    <w:lvl w:ilvl="0" w:tplc="2E06F5C6">
      <w:start w:val="9"/>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oe">
    <w15:presenceInfo w15:providerId="None" w15:userId="bo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s-ES_tradnl"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en-US" w:vendorID="64" w:dllVersion="131078" w:nlCheck="1" w:checkStyle="1"/>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ature Genet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0f5spzhe9fr5edwpxxzttdss95x0s59s0r&quot;&gt;SkinCA Master 7-Converted&lt;record-ids&gt;&lt;item&gt;287&lt;/item&gt;&lt;item&gt;5326&lt;/item&gt;&lt;item&gt;21568&lt;/item&gt;&lt;item&gt;22013&lt;/item&gt;&lt;item&gt;22862&lt;/item&gt;&lt;item&gt;26311&lt;/item&gt;&lt;item&gt;27883&lt;/item&gt;&lt;item&gt;27940&lt;/item&gt;&lt;item&gt;28302&lt;/item&gt;&lt;item&gt;28511&lt;/item&gt;&lt;item&gt;28513&lt;/item&gt;&lt;item&gt;35341&lt;/item&gt;&lt;item&gt;37225&lt;/item&gt;&lt;item&gt;37494&lt;/item&gt;&lt;item&gt;37815&lt;/item&gt;&lt;item&gt;37899&lt;/item&gt;&lt;item&gt;37969&lt;/item&gt;&lt;item&gt;40668&lt;/item&gt;&lt;item&gt;40669&lt;/item&gt;&lt;item&gt;40776&lt;/item&gt;&lt;item&gt;40924&lt;/item&gt;&lt;item&gt;40934&lt;/item&gt;&lt;item&gt;41075&lt;/item&gt;&lt;item&gt;41104&lt;/item&gt;&lt;item&gt;41122&lt;/item&gt;&lt;item&gt;41377&lt;/item&gt;&lt;item&gt;41378&lt;/item&gt;&lt;item&gt;41416&lt;/item&gt;&lt;item&gt;41422&lt;/item&gt;&lt;item&gt;41430&lt;/item&gt;&lt;item&gt;41431&lt;/item&gt;&lt;item&gt;43189&lt;/item&gt;&lt;item&gt;43208&lt;/item&gt;&lt;item&gt;43216&lt;/item&gt;&lt;item&gt;43226&lt;/item&gt;&lt;item&gt;43258&lt;/item&gt;&lt;item&gt;43408&lt;/item&gt;&lt;item&gt;43409&lt;/item&gt;&lt;item&gt;43410&lt;/item&gt;&lt;item&gt;43411&lt;/item&gt;&lt;item&gt;43412&lt;/item&gt;&lt;item&gt;43413&lt;/item&gt;&lt;item&gt;43418&lt;/item&gt;&lt;item&gt;43419&lt;/item&gt;&lt;item&gt;43420&lt;/item&gt;&lt;item&gt;43481&lt;/item&gt;&lt;item&gt;43485&lt;/item&gt;&lt;item&gt;43487&lt;/item&gt;&lt;item&gt;43488&lt;/item&gt;&lt;item&gt;43493&lt;/item&gt;&lt;item&gt;43497&lt;/item&gt;&lt;item&gt;43498&lt;/item&gt;&lt;item&gt;43499&lt;/item&gt;&lt;item&gt;43500&lt;/item&gt;&lt;item&gt;43501&lt;/item&gt;&lt;item&gt;43502&lt;/item&gt;&lt;item&gt;43503&lt;/item&gt;&lt;item&gt;43504&lt;/item&gt;&lt;item&gt;43505&lt;/item&gt;&lt;item&gt;43506&lt;/item&gt;&lt;item&gt;43507&lt;/item&gt;&lt;item&gt;43510&lt;/item&gt;&lt;item&gt;43511&lt;/item&gt;&lt;item&gt;43514&lt;/item&gt;&lt;item&gt;43518&lt;/item&gt;&lt;item&gt;43520&lt;/item&gt;&lt;item&gt;43521&lt;/item&gt;&lt;item&gt;43522&lt;/item&gt;&lt;item&gt;43523&lt;/item&gt;&lt;item&gt;43524&lt;/item&gt;&lt;item&gt;43525&lt;/item&gt;&lt;item&gt;43526&lt;/item&gt;&lt;item&gt;43527&lt;/item&gt;&lt;item&gt;43528&lt;/item&gt;&lt;item&gt;43529&lt;/item&gt;&lt;item&gt;43530&lt;/item&gt;&lt;/record-ids&gt;&lt;/item&gt;&lt;/Libraries&gt;"/>
  </w:docVars>
  <w:rsids>
    <w:rsidRoot w:val="00972712"/>
    <w:rsid w:val="000001BB"/>
    <w:rsid w:val="00002013"/>
    <w:rsid w:val="000031B0"/>
    <w:rsid w:val="00013BB2"/>
    <w:rsid w:val="00015357"/>
    <w:rsid w:val="00021162"/>
    <w:rsid w:val="00023673"/>
    <w:rsid w:val="000274EA"/>
    <w:rsid w:val="00031374"/>
    <w:rsid w:val="0003276D"/>
    <w:rsid w:val="00036561"/>
    <w:rsid w:val="00037344"/>
    <w:rsid w:val="000406F2"/>
    <w:rsid w:val="0004251B"/>
    <w:rsid w:val="0004316E"/>
    <w:rsid w:val="00051E77"/>
    <w:rsid w:val="000527D2"/>
    <w:rsid w:val="0005502E"/>
    <w:rsid w:val="0005748B"/>
    <w:rsid w:val="00057547"/>
    <w:rsid w:val="00062359"/>
    <w:rsid w:val="00063FCC"/>
    <w:rsid w:val="00065F62"/>
    <w:rsid w:val="00070194"/>
    <w:rsid w:val="0007464A"/>
    <w:rsid w:val="00074E04"/>
    <w:rsid w:val="000779C9"/>
    <w:rsid w:val="00081B1D"/>
    <w:rsid w:val="00083CF1"/>
    <w:rsid w:val="00084116"/>
    <w:rsid w:val="0008753E"/>
    <w:rsid w:val="00095513"/>
    <w:rsid w:val="000A0779"/>
    <w:rsid w:val="000A08EE"/>
    <w:rsid w:val="000A08FF"/>
    <w:rsid w:val="000A416C"/>
    <w:rsid w:val="000B4BAA"/>
    <w:rsid w:val="000B68E5"/>
    <w:rsid w:val="000C16B7"/>
    <w:rsid w:val="000D7266"/>
    <w:rsid w:val="000E207E"/>
    <w:rsid w:val="000E2689"/>
    <w:rsid w:val="000F330F"/>
    <w:rsid w:val="000F6EFC"/>
    <w:rsid w:val="001006DB"/>
    <w:rsid w:val="00111116"/>
    <w:rsid w:val="001142AB"/>
    <w:rsid w:val="00115A07"/>
    <w:rsid w:val="00121834"/>
    <w:rsid w:val="00121E1A"/>
    <w:rsid w:val="00127AF6"/>
    <w:rsid w:val="001413AA"/>
    <w:rsid w:val="00142306"/>
    <w:rsid w:val="00144246"/>
    <w:rsid w:val="00145D80"/>
    <w:rsid w:val="00165C7B"/>
    <w:rsid w:val="00173AA9"/>
    <w:rsid w:val="00174121"/>
    <w:rsid w:val="0018118E"/>
    <w:rsid w:val="001851FD"/>
    <w:rsid w:val="001853AA"/>
    <w:rsid w:val="001856B3"/>
    <w:rsid w:val="001875BD"/>
    <w:rsid w:val="0019550A"/>
    <w:rsid w:val="00196E34"/>
    <w:rsid w:val="00197C86"/>
    <w:rsid w:val="00197E9D"/>
    <w:rsid w:val="001C0401"/>
    <w:rsid w:val="001C0C3B"/>
    <w:rsid w:val="001C1DA7"/>
    <w:rsid w:val="001C447A"/>
    <w:rsid w:val="001C7726"/>
    <w:rsid w:val="001D384A"/>
    <w:rsid w:val="001E073B"/>
    <w:rsid w:val="001E1B7C"/>
    <w:rsid w:val="001F2E15"/>
    <w:rsid w:val="002035F5"/>
    <w:rsid w:val="002048A1"/>
    <w:rsid w:val="00204992"/>
    <w:rsid w:val="002067A9"/>
    <w:rsid w:val="00210C33"/>
    <w:rsid w:val="00212CE6"/>
    <w:rsid w:val="0021412F"/>
    <w:rsid w:val="002177B4"/>
    <w:rsid w:val="0022582E"/>
    <w:rsid w:val="00230113"/>
    <w:rsid w:val="002330F8"/>
    <w:rsid w:val="00234D27"/>
    <w:rsid w:val="0023570F"/>
    <w:rsid w:val="002378F2"/>
    <w:rsid w:val="00241D6B"/>
    <w:rsid w:val="0024226E"/>
    <w:rsid w:val="002470CE"/>
    <w:rsid w:val="002474F1"/>
    <w:rsid w:val="002513CD"/>
    <w:rsid w:val="00252AB8"/>
    <w:rsid w:val="0025590A"/>
    <w:rsid w:val="002668A7"/>
    <w:rsid w:val="0026711D"/>
    <w:rsid w:val="0027021B"/>
    <w:rsid w:val="0027705E"/>
    <w:rsid w:val="0028209F"/>
    <w:rsid w:val="002822B1"/>
    <w:rsid w:val="00282700"/>
    <w:rsid w:val="002835D0"/>
    <w:rsid w:val="002931FF"/>
    <w:rsid w:val="002A48E1"/>
    <w:rsid w:val="002A586F"/>
    <w:rsid w:val="002A76DE"/>
    <w:rsid w:val="002B0FA6"/>
    <w:rsid w:val="002B48AF"/>
    <w:rsid w:val="002B4DDF"/>
    <w:rsid w:val="002B71E2"/>
    <w:rsid w:val="002C077C"/>
    <w:rsid w:val="002C6295"/>
    <w:rsid w:val="002E0AE6"/>
    <w:rsid w:val="002F0E0A"/>
    <w:rsid w:val="002F76FC"/>
    <w:rsid w:val="0030056E"/>
    <w:rsid w:val="00301B56"/>
    <w:rsid w:val="0030279F"/>
    <w:rsid w:val="00303FEB"/>
    <w:rsid w:val="0030406B"/>
    <w:rsid w:val="00305D70"/>
    <w:rsid w:val="00306968"/>
    <w:rsid w:val="003071DD"/>
    <w:rsid w:val="003100AC"/>
    <w:rsid w:val="003103B2"/>
    <w:rsid w:val="00310BDC"/>
    <w:rsid w:val="00310C34"/>
    <w:rsid w:val="00312291"/>
    <w:rsid w:val="00312344"/>
    <w:rsid w:val="00312ADC"/>
    <w:rsid w:val="00316CF3"/>
    <w:rsid w:val="003254E0"/>
    <w:rsid w:val="00327768"/>
    <w:rsid w:val="00332956"/>
    <w:rsid w:val="00333E92"/>
    <w:rsid w:val="003414E6"/>
    <w:rsid w:val="003429E4"/>
    <w:rsid w:val="00345AA0"/>
    <w:rsid w:val="0035044E"/>
    <w:rsid w:val="00353FCF"/>
    <w:rsid w:val="00357995"/>
    <w:rsid w:val="00360AFB"/>
    <w:rsid w:val="00361099"/>
    <w:rsid w:val="003746A6"/>
    <w:rsid w:val="00375C6A"/>
    <w:rsid w:val="00375CC7"/>
    <w:rsid w:val="00376C12"/>
    <w:rsid w:val="00386A20"/>
    <w:rsid w:val="00391F56"/>
    <w:rsid w:val="0039245D"/>
    <w:rsid w:val="003928A4"/>
    <w:rsid w:val="00392D8A"/>
    <w:rsid w:val="00392DF3"/>
    <w:rsid w:val="00396929"/>
    <w:rsid w:val="00396CC5"/>
    <w:rsid w:val="003A16A2"/>
    <w:rsid w:val="003A20B3"/>
    <w:rsid w:val="003A28CB"/>
    <w:rsid w:val="003A3B2D"/>
    <w:rsid w:val="003A46FA"/>
    <w:rsid w:val="003B3A82"/>
    <w:rsid w:val="003B4DAD"/>
    <w:rsid w:val="003B7ABB"/>
    <w:rsid w:val="003C0D8D"/>
    <w:rsid w:val="003C391A"/>
    <w:rsid w:val="003C456A"/>
    <w:rsid w:val="003C5A78"/>
    <w:rsid w:val="003E70F7"/>
    <w:rsid w:val="003F16F0"/>
    <w:rsid w:val="003F357B"/>
    <w:rsid w:val="003F4718"/>
    <w:rsid w:val="003F49AD"/>
    <w:rsid w:val="003F561E"/>
    <w:rsid w:val="003F6EA0"/>
    <w:rsid w:val="00400D66"/>
    <w:rsid w:val="00403B76"/>
    <w:rsid w:val="00403F8E"/>
    <w:rsid w:val="00406905"/>
    <w:rsid w:val="00411685"/>
    <w:rsid w:val="004142E1"/>
    <w:rsid w:val="00423B42"/>
    <w:rsid w:val="004321E8"/>
    <w:rsid w:val="00434B73"/>
    <w:rsid w:val="0044032D"/>
    <w:rsid w:val="00441C2D"/>
    <w:rsid w:val="004427AE"/>
    <w:rsid w:val="00447727"/>
    <w:rsid w:val="0045791C"/>
    <w:rsid w:val="0048714E"/>
    <w:rsid w:val="00492C41"/>
    <w:rsid w:val="00492FAD"/>
    <w:rsid w:val="00493514"/>
    <w:rsid w:val="00494711"/>
    <w:rsid w:val="004A63C1"/>
    <w:rsid w:val="004A6F96"/>
    <w:rsid w:val="004B0AB0"/>
    <w:rsid w:val="004B39CB"/>
    <w:rsid w:val="004C31B5"/>
    <w:rsid w:val="004C3A22"/>
    <w:rsid w:val="004C3ABA"/>
    <w:rsid w:val="004C41CE"/>
    <w:rsid w:val="004D0C60"/>
    <w:rsid w:val="004E3277"/>
    <w:rsid w:val="004F112D"/>
    <w:rsid w:val="004F2278"/>
    <w:rsid w:val="004F49A4"/>
    <w:rsid w:val="004F5232"/>
    <w:rsid w:val="004F5506"/>
    <w:rsid w:val="005032BB"/>
    <w:rsid w:val="00510DFF"/>
    <w:rsid w:val="00511696"/>
    <w:rsid w:val="00523E0D"/>
    <w:rsid w:val="00526C24"/>
    <w:rsid w:val="00527F5B"/>
    <w:rsid w:val="00531F02"/>
    <w:rsid w:val="00534641"/>
    <w:rsid w:val="00537E21"/>
    <w:rsid w:val="0054207A"/>
    <w:rsid w:val="0054462F"/>
    <w:rsid w:val="0054600C"/>
    <w:rsid w:val="00551213"/>
    <w:rsid w:val="00551F01"/>
    <w:rsid w:val="005577BA"/>
    <w:rsid w:val="00561911"/>
    <w:rsid w:val="005664C6"/>
    <w:rsid w:val="005674A7"/>
    <w:rsid w:val="00570A6F"/>
    <w:rsid w:val="00572C87"/>
    <w:rsid w:val="0057585B"/>
    <w:rsid w:val="005834D4"/>
    <w:rsid w:val="0058658D"/>
    <w:rsid w:val="0059587E"/>
    <w:rsid w:val="005A23E4"/>
    <w:rsid w:val="005A4B9A"/>
    <w:rsid w:val="005B0727"/>
    <w:rsid w:val="005B1E95"/>
    <w:rsid w:val="005B23C9"/>
    <w:rsid w:val="005C0895"/>
    <w:rsid w:val="005C1765"/>
    <w:rsid w:val="005C1865"/>
    <w:rsid w:val="005C3C7A"/>
    <w:rsid w:val="005C587C"/>
    <w:rsid w:val="005C72AF"/>
    <w:rsid w:val="005D51F5"/>
    <w:rsid w:val="005E1924"/>
    <w:rsid w:val="005F28D3"/>
    <w:rsid w:val="005F57CB"/>
    <w:rsid w:val="0061525B"/>
    <w:rsid w:val="00615564"/>
    <w:rsid w:val="00616C55"/>
    <w:rsid w:val="00621726"/>
    <w:rsid w:val="0062325E"/>
    <w:rsid w:val="00625B3D"/>
    <w:rsid w:val="00630A03"/>
    <w:rsid w:val="0063110B"/>
    <w:rsid w:val="006404BC"/>
    <w:rsid w:val="00641062"/>
    <w:rsid w:val="00641485"/>
    <w:rsid w:val="0064220B"/>
    <w:rsid w:val="0064704F"/>
    <w:rsid w:val="00677260"/>
    <w:rsid w:val="0068336B"/>
    <w:rsid w:val="00684177"/>
    <w:rsid w:val="00686941"/>
    <w:rsid w:val="00686E48"/>
    <w:rsid w:val="006A1E7E"/>
    <w:rsid w:val="006A3532"/>
    <w:rsid w:val="006A5A9C"/>
    <w:rsid w:val="006A7918"/>
    <w:rsid w:val="006A7F53"/>
    <w:rsid w:val="006B0235"/>
    <w:rsid w:val="006B3033"/>
    <w:rsid w:val="006B4588"/>
    <w:rsid w:val="006C67AE"/>
    <w:rsid w:val="006D50D8"/>
    <w:rsid w:val="006E5C60"/>
    <w:rsid w:val="006F2D83"/>
    <w:rsid w:val="007007A4"/>
    <w:rsid w:val="007065AE"/>
    <w:rsid w:val="00707ACB"/>
    <w:rsid w:val="00714C46"/>
    <w:rsid w:val="007179A1"/>
    <w:rsid w:val="007302CD"/>
    <w:rsid w:val="007326A6"/>
    <w:rsid w:val="00732A92"/>
    <w:rsid w:val="00737BCE"/>
    <w:rsid w:val="00740286"/>
    <w:rsid w:val="007402FA"/>
    <w:rsid w:val="0074063A"/>
    <w:rsid w:val="007421AE"/>
    <w:rsid w:val="00745333"/>
    <w:rsid w:val="007473BF"/>
    <w:rsid w:val="00747923"/>
    <w:rsid w:val="00755C7B"/>
    <w:rsid w:val="00765FE7"/>
    <w:rsid w:val="007662D8"/>
    <w:rsid w:val="007741BF"/>
    <w:rsid w:val="00775B8E"/>
    <w:rsid w:val="00781E11"/>
    <w:rsid w:val="007827BB"/>
    <w:rsid w:val="0078559B"/>
    <w:rsid w:val="007915B5"/>
    <w:rsid w:val="00793E66"/>
    <w:rsid w:val="00794F7B"/>
    <w:rsid w:val="00795B0E"/>
    <w:rsid w:val="0079612F"/>
    <w:rsid w:val="007A3B70"/>
    <w:rsid w:val="007A4D7D"/>
    <w:rsid w:val="007A70CC"/>
    <w:rsid w:val="007B36F6"/>
    <w:rsid w:val="007C1861"/>
    <w:rsid w:val="007C4338"/>
    <w:rsid w:val="007C5B1D"/>
    <w:rsid w:val="007C706D"/>
    <w:rsid w:val="007D4C32"/>
    <w:rsid w:val="007D6659"/>
    <w:rsid w:val="007D68AF"/>
    <w:rsid w:val="007E0AA3"/>
    <w:rsid w:val="007E0D4F"/>
    <w:rsid w:val="007F28FA"/>
    <w:rsid w:val="007F2ED3"/>
    <w:rsid w:val="00801B6E"/>
    <w:rsid w:val="00802929"/>
    <w:rsid w:val="0080396E"/>
    <w:rsid w:val="0081735B"/>
    <w:rsid w:val="008215F8"/>
    <w:rsid w:val="0083285E"/>
    <w:rsid w:val="0083613C"/>
    <w:rsid w:val="0084625F"/>
    <w:rsid w:val="00846CB7"/>
    <w:rsid w:val="00847C64"/>
    <w:rsid w:val="008517C4"/>
    <w:rsid w:val="0085651D"/>
    <w:rsid w:val="00856D03"/>
    <w:rsid w:val="00863357"/>
    <w:rsid w:val="0086753E"/>
    <w:rsid w:val="00874C35"/>
    <w:rsid w:val="00877AF7"/>
    <w:rsid w:val="00881F8D"/>
    <w:rsid w:val="008822BD"/>
    <w:rsid w:val="00884DC3"/>
    <w:rsid w:val="00884F93"/>
    <w:rsid w:val="00890E8C"/>
    <w:rsid w:val="00892141"/>
    <w:rsid w:val="008A30BA"/>
    <w:rsid w:val="008A393F"/>
    <w:rsid w:val="008B0E9F"/>
    <w:rsid w:val="008B4EA6"/>
    <w:rsid w:val="008D086A"/>
    <w:rsid w:val="008D0B54"/>
    <w:rsid w:val="008D6129"/>
    <w:rsid w:val="008E12FB"/>
    <w:rsid w:val="008E1572"/>
    <w:rsid w:val="008E769E"/>
    <w:rsid w:val="008F0A88"/>
    <w:rsid w:val="00900511"/>
    <w:rsid w:val="009022FC"/>
    <w:rsid w:val="00902A54"/>
    <w:rsid w:val="00902EEB"/>
    <w:rsid w:val="00903BD7"/>
    <w:rsid w:val="00905074"/>
    <w:rsid w:val="00910B0E"/>
    <w:rsid w:val="009115D8"/>
    <w:rsid w:val="00912ED7"/>
    <w:rsid w:val="00917E33"/>
    <w:rsid w:val="00926940"/>
    <w:rsid w:val="00927217"/>
    <w:rsid w:val="00930A4D"/>
    <w:rsid w:val="00935C7C"/>
    <w:rsid w:val="009427C7"/>
    <w:rsid w:val="00946A82"/>
    <w:rsid w:val="009501C9"/>
    <w:rsid w:val="00963C40"/>
    <w:rsid w:val="00963D1A"/>
    <w:rsid w:val="009665F8"/>
    <w:rsid w:val="00966F09"/>
    <w:rsid w:val="00972712"/>
    <w:rsid w:val="00972ADD"/>
    <w:rsid w:val="0097445F"/>
    <w:rsid w:val="00974B63"/>
    <w:rsid w:val="00977E5E"/>
    <w:rsid w:val="00980B19"/>
    <w:rsid w:val="009837EE"/>
    <w:rsid w:val="0098447E"/>
    <w:rsid w:val="00985E7E"/>
    <w:rsid w:val="009862E7"/>
    <w:rsid w:val="00990211"/>
    <w:rsid w:val="00995036"/>
    <w:rsid w:val="00996C7F"/>
    <w:rsid w:val="009970CD"/>
    <w:rsid w:val="009977B5"/>
    <w:rsid w:val="009A020D"/>
    <w:rsid w:val="009A3BB5"/>
    <w:rsid w:val="009A75E1"/>
    <w:rsid w:val="009B1FA9"/>
    <w:rsid w:val="009B3436"/>
    <w:rsid w:val="009B4E1B"/>
    <w:rsid w:val="009C6E5A"/>
    <w:rsid w:val="009C769B"/>
    <w:rsid w:val="009D7FC9"/>
    <w:rsid w:val="009F191F"/>
    <w:rsid w:val="009F7FC2"/>
    <w:rsid w:val="00A022A0"/>
    <w:rsid w:val="00A176BE"/>
    <w:rsid w:val="00A202C7"/>
    <w:rsid w:val="00A2141D"/>
    <w:rsid w:val="00A27DEE"/>
    <w:rsid w:val="00A35EA8"/>
    <w:rsid w:val="00A368BC"/>
    <w:rsid w:val="00A37BED"/>
    <w:rsid w:val="00A4757F"/>
    <w:rsid w:val="00A52E9C"/>
    <w:rsid w:val="00A60616"/>
    <w:rsid w:val="00A62D5D"/>
    <w:rsid w:val="00A63FCE"/>
    <w:rsid w:val="00A668EE"/>
    <w:rsid w:val="00A733D8"/>
    <w:rsid w:val="00A75D12"/>
    <w:rsid w:val="00A81DC5"/>
    <w:rsid w:val="00A848AE"/>
    <w:rsid w:val="00A921F3"/>
    <w:rsid w:val="00A93EDA"/>
    <w:rsid w:val="00AB00B4"/>
    <w:rsid w:val="00AB399F"/>
    <w:rsid w:val="00AC6588"/>
    <w:rsid w:val="00AD4533"/>
    <w:rsid w:val="00AD564A"/>
    <w:rsid w:val="00AD78C4"/>
    <w:rsid w:val="00AD7E43"/>
    <w:rsid w:val="00AE1452"/>
    <w:rsid w:val="00AE2A76"/>
    <w:rsid w:val="00AE7698"/>
    <w:rsid w:val="00AF03CD"/>
    <w:rsid w:val="00AF3DE3"/>
    <w:rsid w:val="00B01142"/>
    <w:rsid w:val="00B04E4A"/>
    <w:rsid w:val="00B15A55"/>
    <w:rsid w:val="00B24BE5"/>
    <w:rsid w:val="00B3083A"/>
    <w:rsid w:val="00B3248F"/>
    <w:rsid w:val="00B3351A"/>
    <w:rsid w:val="00B51DE2"/>
    <w:rsid w:val="00B52F1E"/>
    <w:rsid w:val="00B530A3"/>
    <w:rsid w:val="00B62DDA"/>
    <w:rsid w:val="00B66243"/>
    <w:rsid w:val="00B70277"/>
    <w:rsid w:val="00B7214C"/>
    <w:rsid w:val="00B72F56"/>
    <w:rsid w:val="00B91DFF"/>
    <w:rsid w:val="00BA006C"/>
    <w:rsid w:val="00BA1373"/>
    <w:rsid w:val="00BA14E6"/>
    <w:rsid w:val="00BA69AB"/>
    <w:rsid w:val="00BB0A9A"/>
    <w:rsid w:val="00BB2577"/>
    <w:rsid w:val="00BB6C34"/>
    <w:rsid w:val="00BC7F21"/>
    <w:rsid w:val="00BD6370"/>
    <w:rsid w:val="00BF2715"/>
    <w:rsid w:val="00C10606"/>
    <w:rsid w:val="00C1164A"/>
    <w:rsid w:val="00C129AC"/>
    <w:rsid w:val="00C173F0"/>
    <w:rsid w:val="00C20377"/>
    <w:rsid w:val="00C30581"/>
    <w:rsid w:val="00C45A24"/>
    <w:rsid w:val="00C465A1"/>
    <w:rsid w:val="00C60624"/>
    <w:rsid w:val="00C655A2"/>
    <w:rsid w:val="00C72D93"/>
    <w:rsid w:val="00C77F73"/>
    <w:rsid w:val="00C82653"/>
    <w:rsid w:val="00C86BF1"/>
    <w:rsid w:val="00C922D9"/>
    <w:rsid w:val="00CA0BC7"/>
    <w:rsid w:val="00CA1D9F"/>
    <w:rsid w:val="00CA2EFA"/>
    <w:rsid w:val="00CA7AE2"/>
    <w:rsid w:val="00CB19B1"/>
    <w:rsid w:val="00CB388D"/>
    <w:rsid w:val="00CB3B4F"/>
    <w:rsid w:val="00CC32C3"/>
    <w:rsid w:val="00CC4518"/>
    <w:rsid w:val="00CC4A30"/>
    <w:rsid w:val="00CC65F5"/>
    <w:rsid w:val="00CC6772"/>
    <w:rsid w:val="00CD2856"/>
    <w:rsid w:val="00CD5FAA"/>
    <w:rsid w:val="00CD749B"/>
    <w:rsid w:val="00D02E1F"/>
    <w:rsid w:val="00D04E3F"/>
    <w:rsid w:val="00D10A8F"/>
    <w:rsid w:val="00D14FFB"/>
    <w:rsid w:val="00D157E5"/>
    <w:rsid w:val="00D168A5"/>
    <w:rsid w:val="00D26BF0"/>
    <w:rsid w:val="00D274D9"/>
    <w:rsid w:val="00D30B29"/>
    <w:rsid w:val="00D33A7C"/>
    <w:rsid w:val="00D33D51"/>
    <w:rsid w:val="00D34615"/>
    <w:rsid w:val="00D35EDF"/>
    <w:rsid w:val="00D4321C"/>
    <w:rsid w:val="00D43435"/>
    <w:rsid w:val="00D447EC"/>
    <w:rsid w:val="00D45A26"/>
    <w:rsid w:val="00D47BD4"/>
    <w:rsid w:val="00D5148F"/>
    <w:rsid w:val="00D51727"/>
    <w:rsid w:val="00D6551F"/>
    <w:rsid w:val="00D71A57"/>
    <w:rsid w:val="00D774B0"/>
    <w:rsid w:val="00D817EE"/>
    <w:rsid w:val="00D9709D"/>
    <w:rsid w:val="00DA0D0E"/>
    <w:rsid w:val="00DA4927"/>
    <w:rsid w:val="00DB32C2"/>
    <w:rsid w:val="00DB33CE"/>
    <w:rsid w:val="00DC0CEF"/>
    <w:rsid w:val="00DC13BF"/>
    <w:rsid w:val="00DC144D"/>
    <w:rsid w:val="00DC2E15"/>
    <w:rsid w:val="00DC2F27"/>
    <w:rsid w:val="00DC5607"/>
    <w:rsid w:val="00DD027B"/>
    <w:rsid w:val="00DD1CE7"/>
    <w:rsid w:val="00DE0BE9"/>
    <w:rsid w:val="00DE6519"/>
    <w:rsid w:val="00DF6185"/>
    <w:rsid w:val="00DF74B0"/>
    <w:rsid w:val="00E03609"/>
    <w:rsid w:val="00E12D35"/>
    <w:rsid w:val="00E21C5F"/>
    <w:rsid w:val="00E25D31"/>
    <w:rsid w:val="00E27584"/>
    <w:rsid w:val="00E27A71"/>
    <w:rsid w:val="00E310B4"/>
    <w:rsid w:val="00E3366B"/>
    <w:rsid w:val="00E33BB9"/>
    <w:rsid w:val="00E36FEA"/>
    <w:rsid w:val="00E50552"/>
    <w:rsid w:val="00E64496"/>
    <w:rsid w:val="00E667C7"/>
    <w:rsid w:val="00E70630"/>
    <w:rsid w:val="00E70B36"/>
    <w:rsid w:val="00E73FBE"/>
    <w:rsid w:val="00E76861"/>
    <w:rsid w:val="00E77E99"/>
    <w:rsid w:val="00E949CC"/>
    <w:rsid w:val="00EA4418"/>
    <w:rsid w:val="00EB050C"/>
    <w:rsid w:val="00EB3F7B"/>
    <w:rsid w:val="00EB558A"/>
    <w:rsid w:val="00EC0501"/>
    <w:rsid w:val="00ED03B3"/>
    <w:rsid w:val="00ED2655"/>
    <w:rsid w:val="00ED7048"/>
    <w:rsid w:val="00EE2D2F"/>
    <w:rsid w:val="00EE2F6C"/>
    <w:rsid w:val="00EF516D"/>
    <w:rsid w:val="00EF6A6E"/>
    <w:rsid w:val="00F02E82"/>
    <w:rsid w:val="00F02FD7"/>
    <w:rsid w:val="00F03054"/>
    <w:rsid w:val="00F03D46"/>
    <w:rsid w:val="00F0433F"/>
    <w:rsid w:val="00F12160"/>
    <w:rsid w:val="00F13270"/>
    <w:rsid w:val="00F17300"/>
    <w:rsid w:val="00F219B0"/>
    <w:rsid w:val="00F22555"/>
    <w:rsid w:val="00F3223D"/>
    <w:rsid w:val="00F333AD"/>
    <w:rsid w:val="00F35A65"/>
    <w:rsid w:val="00F36221"/>
    <w:rsid w:val="00F3761A"/>
    <w:rsid w:val="00F441C9"/>
    <w:rsid w:val="00F528AD"/>
    <w:rsid w:val="00F53FCB"/>
    <w:rsid w:val="00F569D5"/>
    <w:rsid w:val="00F605F5"/>
    <w:rsid w:val="00F60BF1"/>
    <w:rsid w:val="00F61F9D"/>
    <w:rsid w:val="00F62BF3"/>
    <w:rsid w:val="00F70F7C"/>
    <w:rsid w:val="00F7195A"/>
    <w:rsid w:val="00F72AB3"/>
    <w:rsid w:val="00F73DD2"/>
    <w:rsid w:val="00F77A0E"/>
    <w:rsid w:val="00F809E1"/>
    <w:rsid w:val="00F83353"/>
    <w:rsid w:val="00F92316"/>
    <w:rsid w:val="00F9252E"/>
    <w:rsid w:val="00F9627F"/>
    <w:rsid w:val="00FA0A7B"/>
    <w:rsid w:val="00FA3051"/>
    <w:rsid w:val="00FA4F34"/>
    <w:rsid w:val="00FA7676"/>
    <w:rsid w:val="00FC5B9B"/>
    <w:rsid w:val="00FD37FB"/>
    <w:rsid w:val="00FD3D67"/>
    <w:rsid w:val="00FD7B8F"/>
    <w:rsid w:val="00FE2D31"/>
    <w:rsid w:val="00FF2EAA"/>
    <w:rsid w:val="00FF43E2"/>
    <w:rsid w:val="00FF4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D6F86"/>
  <w15:chartTrackingRefBased/>
  <w15:docId w15:val="{8DACCB78-2F72-E34B-B996-F35817227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2712"/>
    <w:pPr>
      <w:ind w:left="720"/>
      <w:contextualSpacing/>
    </w:pPr>
  </w:style>
  <w:style w:type="paragraph" w:styleId="NormalWeb">
    <w:name w:val="Normal (Web)"/>
    <w:basedOn w:val="Normal"/>
    <w:uiPriority w:val="99"/>
    <w:unhideWhenUsed/>
    <w:rsid w:val="003C391A"/>
    <w:pPr>
      <w:spacing w:before="100" w:beforeAutospacing="1" w:after="100" w:afterAutospacing="1"/>
    </w:pPr>
    <w:rPr>
      <w:rFonts w:ascii="Times New Roman" w:eastAsia="Times New Roman" w:hAnsi="Times New Roman" w:cs="Times New Roman"/>
    </w:rPr>
  </w:style>
  <w:style w:type="paragraph" w:customStyle="1" w:styleId="EndNoteBibliography">
    <w:name w:val="EndNote Bibliography"/>
    <w:basedOn w:val="Normal"/>
    <w:link w:val="EndNoteBibliographyChar"/>
    <w:rsid w:val="003C391A"/>
    <w:pPr>
      <w:spacing w:after="160"/>
    </w:pPr>
    <w:rPr>
      <w:rFonts w:ascii="Calibri" w:hAnsi="Calibri" w:cs="Calibri"/>
      <w:sz w:val="22"/>
      <w:szCs w:val="22"/>
    </w:rPr>
  </w:style>
  <w:style w:type="character" w:customStyle="1" w:styleId="EndNoteBibliographyChar">
    <w:name w:val="EndNote Bibliography Char"/>
    <w:basedOn w:val="DefaultParagraphFont"/>
    <w:link w:val="EndNoteBibliography"/>
    <w:rsid w:val="003C391A"/>
    <w:rPr>
      <w:rFonts w:ascii="Calibri" w:hAnsi="Calibri" w:cs="Calibri"/>
      <w:sz w:val="22"/>
      <w:szCs w:val="22"/>
    </w:rPr>
  </w:style>
  <w:style w:type="character" w:styleId="Strong">
    <w:name w:val="Strong"/>
    <w:basedOn w:val="DefaultParagraphFont"/>
    <w:uiPriority w:val="22"/>
    <w:qFormat/>
    <w:rsid w:val="004C31B5"/>
    <w:rPr>
      <w:b/>
      <w:bCs/>
    </w:rPr>
  </w:style>
  <w:style w:type="character" w:styleId="Emphasis">
    <w:name w:val="Emphasis"/>
    <w:basedOn w:val="DefaultParagraphFont"/>
    <w:uiPriority w:val="20"/>
    <w:qFormat/>
    <w:rsid w:val="004C31B5"/>
    <w:rPr>
      <w:i/>
      <w:iCs/>
    </w:rPr>
  </w:style>
  <w:style w:type="paragraph" w:customStyle="1" w:styleId="psingleindent">
    <w:name w:val="p_singleindent"/>
    <w:basedOn w:val="Normal"/>
    <w:rsid w:val="004C31B5"/>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59"/>
    <w:rsid w:val="00C173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DA4927"/>
    <w:pPr>
      <w:jc w:val="center"/>
    </w:pPr>
    <w:rPr>
      <w:rFonts w:ascii="Calibri" w:hAnsi="Calibri" w:cs="Calibri"/>
      <w:sz w:val="22"/>
    </w:rPr>
  </w:style>
  <w:style w:type="character" w:customStyle="1" w:styleId="EndNoteBibliographyTitleChar">
    <w:name w:val="EndNote Bibliography Title Char"/>
    <w:basedOn w:val="DefaultParagraphFont"/>
    <w:link w:val="EndNoteBibliographyTitle"/>
    <w:rsid w:val="00DA4927"/>
    <w:rPr>
      <w:rFonts w:ascii="Calibri" w:hAnsi="Calibri" w:cs="Calibri"/>
      <w:sz w:val="22"/>
    </w:rPr>
  </w:style>
  <w:style w:type="character" w:styleId="CommentReference">
    <w:name w:val="annotation reference"/>
    <w:basedOn w:val="DefaultParagraphFont"/>
    <w:uiPriority w:val="99"/>
    <w:semiHidden/>
    <w:unhideWhenUsed/>
    <w:rsid w:val="007E0AA3"/>
    <w:rPr>
      <w:sz w:val="16"/>
      <w:szCs w:val="16"/>
    </w:rPr>
  </w:style>
  <w:style w:type="paragraph" w:styleId="CommentText">
    <w:name w:val="annotation text"/>
    <w:basedOn w:val="Normal"/>
    <w:link w:val="CommentTextChar"/>
    <w:uiPriority w:val="99"/>
    <w:semiHidden/>
    <w:unhideWhenUsed/>
    <w:rsid w:val="007E0AA3"/>
    <w:rPr>
      <w:sz w:val="20"/>
      <w:szCs w:val="20"/>
    </w:rPr>
  </w:style>
  <w:style w:type="character" w:customStyle="1" w:styleId="CommentTextChar">
    <w:name w:val="Comment Text Char"/>
    <w:basedOn w:val="DefaultParagraphFont"/>
    <w:link w:val="CommentText"/>
    <w:uiPriority w:val="99"/>
    <w:semiHidden/>
    <w:rsid w:val="007E0AA3"/>
    <w:rPr>
      <w:sz w:val="20"/>
      <w:szCs w:val="20"/>
    </w:rPr>
  </w:style>
  <w:style w:type="paragraph" w:styleId="CommentSubject">
    <w:name w:val="annotation subject"/>
    <w:basedOn w:val="CommentText"/>
    <w:next w:val="CommentText"/>
    <w:link w:val="CommentSubjectChar"/>
    <w:uiPriority w:val="99"/>
    <w:semiHidden/>
    <w:unhideWhenUsed/>
    <w:rsid w:val="007E0AA3"/>
    <w:rPr>
      <w:b/>
      <w:bCs/>
    </w:rPr>
  </w:style>
  <w:style w:type="character" w:customStyle="1" w:styleId="CommentSubjectChar">
    <w:name w:val="Comment Subject Char"/>
    <w:basedOn w:val="CommentTextChar"/>
    <w:link w:val="CommentSubject"/>
    <w:uiPriority w:val="99"/>
    <w:semiHidden/>
    <w:rsid w:val="007E0AA3"/>
    <w:rPr>
      <w:b/>
      <w:bCs/>
      <w:sz w:val="20"/>
      <w:szCs w:val="20"/>
    </w:rPr>
  </w:style>
  <w:style w:type="paragraph" w:styleId="BalloonText">
    <w:name w:val="Balloon Text"/>
    <w:basedOn w:val="Normal"/>
    <w:link w:val="BalloonTextChar"/>
    <w:uiPriority w:val="99"/>
    <w:semiHidden/>
    <w:unhideWhenUsed/>
    <w:rsid w:val="007E0AA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E0AA3"/>
    <w:rPr>
      <w:rFonts w:ascii="Times New Roman" w:hAnsi="Times New Roman" w:cs="Times New Roman"/>
      <w:sz w:val="18"/>
      <w:szCs w:val="18"/>
    </w:rPr>
  </w:style>
  <w:style w:type="character" w:styleId="Hyperlink">
    <w:name w:val="Hyperlink"/>
    <w:basedOn w:val="DefaultParagraphFont"/>
    <w:uiPriority w:val="99"/>
    <w:unhideWhenUsed/>
    <w:rsid w:val="00F62BF3"/>
    <w:rPr>
      <w:color w:val="0000FF"/>
      <w:u w:val="single"/>
    </w:rPr>
  </w:style>
  <w:style w:type="character" w:customStyle="1" w:styleId="UnresolvedMention1">
    <w:name w:val="Unresolved Mention1"/>
    <w:basedOn w:val="DefaultParagraphFont"/>
    <w:uiPriority w:val="99"/>
    <w:semiHidden/>
    <w:unhideWhenUsed/>
    <w:rsid w:val="00F62BF3"/>
    <w:rPr>
      <w:color w:val="605E5C"/>
      <w:shd w:val="clear" w:color="auto" w:fill="E1DFDD"/>
    </w:rPr>
  </w:style>
  <w:style w:type="paragraph" w:styleId="Revision">
    <w:name w:val="Revision"/>
    <w:hidden/>
    <w:uiPriority w:val="99"/>
    <w:semiHidden/>
    <w:rsid w:val="00D432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482617">
      <w:bodyDiv w:val="1"/>
      <w:marLeft w:val="0"/>
      <w:marRight w:val="0"/>
      <w:marTop w:val="0"/>
      <w:marBottom w:val="0"/>
      <w:divBdr>
        <w:top w:val="none" w:sz="0" w:space="0" w:color="auto"/>
        <w:left w:val="none" w:sz="0" w:space="0" w:color="auto"/>
        <w:bottom w:val="none" w:sz="0" w:space="0" w:color="auto"/>
        <w:right w:val="none" w:sz="0" w:space="0" w:color="auto"/>
      </w:divBdr>
    </w:div>
    <w:div w:id="577135595">
      <w:bodyDiv w:val="1"/>
      <w:marLeft w:val="0"/>
      <w:marRight w:val="0"/>
      <w:marTop w:val="0"/>
      <w:marBottom w:val="0"/>
      <w:divBdr>
        <w:top w:val="none" w:sz="0" w:space="0" w:color="auto"/>
        <w:left w:val="none" w:sz="0" w:space="0" w:color="auto"/>
        <w:bottom w:val="none" w:sz="0" w:space="0" w:color="auto"/>
        <w:right w:val="none" w:sz="0" w:space="0" w:color="auto"/>
      </w:divBdr>
    </w:div>
    <w:div w:id="1127894919">
      <w:bodyDiv w:val="1"/>
      <w:marLeft w:val="0"/>
      <w:marRight w:val="0"/>
      <w:marTop w:val="0"/>
      <w:marBottom w:val="0"/>
      <w:divBdr>
        <w:top w:val="none" w:sz="0" w:space="0" w:color="auto"/>
        <w:left w:val="none" w:sz="0" w:space="0" w:color="auto"/>
        <w:bottom w:val="none" w:sz="0" w:space="0" w:color="auto"/>
        <w:right w:val="none" w:sz="0" w:space="0" w:color="auto"/>
      </w:divBdr>
    </w:div>
    <w:div w:id="1326586487">
      <w:bodyDiv w:val="1"/>
      <w:marLeft w:val="0"/>
      <w:marRight w:val="0"/>
      <w:marTop w:val="0"/>
      <w:marBottom w:val="0"/>
      <w:divBdr>
        <w:top w:val="none" w:sz="0" w:space="0" w:color="auto"/>
        <w:left w:val="none" w:sz="0" w:space="0" w:color="auto"/>
        <w:bottom w:val="none" w:sz="0" w:space="0" w:color="auto"/>
        <w:right w:val="none" w:sz="0" w:space="0" w:color="auto"/>
      </w:divBdr>
    </w:div>
    <w:div w:id="1751735603">
      <w:bodyDiv w:val="1"/>
      <w:marLeft w:val="0"/>
      <w:marRight w:val="0"/>
      <w:marTop w:val="0"/>
      <w:marBottom w:val="0"/>
      <w:divBdr>
        <w:top w:val="none" w:sz="0" w:space="0" w:color="auto"/>
        <w:left w:val="none" w:sz="0" w:space="0" w:color="auto"/>
        <w:bottom w:val="none" w:sz="0" w:space="0" w:color="auto"/>
        <w:right w:val="none" w:sz="0" w:space="0" w:color="auto"/>
      </w:divBdr>
    </w:div>
    <w:div w:id="1756780419">
      <w:bodyDiv w:val="1"/>
      <w:marLeft w:val="0"/>
      <w:marRight w:val="0"/>
      <w:marTop w:val="0"/>
      <w:marBottom w:val="0"/>
      <w:divBdr>
        <w:top w:val="none" w:sz="0" w:space="0" w:color="auto"/>
        <w:left w:val="none" w:sz="0" w:space="0" w:color="auto"/>
        <w:bottom w:val="none" w:sz="0" w:space="0" w:color="auto"/>
        <w:right w:val="none" w:sz="0" w:space="0" w:color="auto"/>
      </w:divBdr>
    </w:div>
    <w:div w:id="1867208452">
      <w:bodyDiv w:val="1"/>
      <w:marLeft w:val="0"/>
      <w:marRight w:val="0"/>
      <w:marTop w:val="0"/>
      <w:marBottom w:val="0"/>
      <w:divBdr>
        <w:top w:val="none" w:sz="0" w:space="0" w:color="auto"/>
        <w:left w:val="none" w:sz="0" w:space="0" w:color="auto"/>
        <w:bottom w:val="none" w:sz="0" w:space="0" w:color="auto"/>
        <w:right w:val="none" w:sz="0" w:space="0" w:color="auto"/>
      </w:divBdr>
    </w:div>
    <w:div w:id="1955940253">
      <w:bodyDiv w:val="1"/>
      <w:marLeft w:val="0"/>
      <w:marRight w:val="0"/>
      <w:marTop w:val="0"/>
      <w:marBottom w:val="0"/>
      <w:divBdr>
        <w:top w:val="none" w:sz="0" w:space="0" w:color="auto"/>
        <w:left w:val="none" w:sz="0" w:space="0" w:color="auto"/>
        <w:bottom w:val="none" w:sz="0" w:space="0" w:color="auto"/>
        <w:right w:val="none" w:sz="0" w:space="0" w:color="auto"/>
      </w:divBdr>
    </w:div>
    <w:div w:id="1955943409">
      <w:bodyDiv w:val="1"/>
      <w:marLeft w:val="0"/>
      <w:marRight w:val="0"/>
      <w:marTop w:val="0"/>
      <w:marBottom w:val="0"/>
      <w:divBdr>
        <w:top w:val="none" w:sz="0" w:space="0" w:color="auto"/>
        <w:left w:val="none" w:sz="0" w:space="0" w:color="auto"/>
        <w:bottom w:val="none" w:sz="0" w:space="0" w:color="auto"/>
        <w:right w:val="none" w:sz="0" w:space="0" w:color="auto"/>
      </w:divBdr>
    </w:div>
    <w:div w:id="2092383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comments" Target="comments.xml"/><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6.emf"/><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image" Target="media/image2.tif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6.png"/><Relationship Id="rId38" Type="http://schemas.openxmlformats.org/officeDocument/2006/relationships/hyperlink" Target="https://github.com/broadinstitute/inferCNV" TargetMode="External"/><Relationship Id="rId46"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2.tiff"/><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1.tiff"/><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4.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microsoft.com/office/2011/relationships/commentsExtended" Target="commentsExtended.xml"/><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AE76C-8C7F-4119-993E-89156DD74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17</Pages>
  <Words>17339</Words>
  <Characters>98838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Tsai</dc:creator>
  <cp:keywords/>
  <dc:description/>
  <cp:lastModifiedBy>boe</cp:lastModifiedBy>
  <cp:revision>12</cp:revision>
  <dcterms:created xsi:type="dcterms:W3CDTF">2020-06-01T15:18:00Z</dcterms:created>
  <dcterms:modified xsi:type="dcterms:W3CDTF">2020-06-01T18:15:00Z</dcterms:modified>
</cp:coreProperties>
</file>